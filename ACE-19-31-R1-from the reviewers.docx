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B9A17F" w14:textId="0CA9C307" w:rsidR="007C70C3" w:rsidRDefault="00AB6C00">
      <w:pPr>
        <w:pStyle w:val="Title"/>
      </w:pPr>
      <w:del w:id="0" w:author="Author">
        <w:r w:rsidDel="008C31AC">
          <w:delText>Cancer Applications of Choropleth Maps, and the</w:delText>
        </w:r>
      </w:del>
      <w:ins w:id="1" w:author="Author">
        <w:r w:rsidR="008C31AC">
          <w:t xml:space="preserve">Mapping Cancer: </w:t>
        </w:r>
        <w:proofErr w:type="gramStart"/>
        <w:r w:rsidR="008C31AC">
          <w:t>the</w:t>
        </w:r>
      </w:ins>
      <w:proofErr w:type="gramEnd"/>
      <w:r>
        <w:t xml:space="preserve"> Potential of Cartograms and Alternative Map Displays</w:t>
      </w:r>
    </w:p>
    <w:p w14:paraId="377571B5" w14:textId="156D1023" w:rsidR="007C70C3" w:rsidRDefault="00AB6C00">
      <w:pPr>
        <w:pStyle w:val="FirstParagraph"/>
      </w:pPr>
      <w:r>
        <w:t xml:space="preserve">Cancer atlases communicate cancer statistics over geographic domains, typically with a choropleth map. </w:t>
      </w:r>
      <w:del w:id="2" w:author="Author">
        <w:r w:rsidDel="00EB516A">
          <w:delText xml:space="preserve">They </w:delText>
        </w:r>
      </w:del>
      <w:ins w:id="3" w:author="Author">
        <w:r w:rsidR="00EB516A">
          <w:t xml:space="preserve">A choropleth map </w:t>
        </w:r>
      </w:ins>
      <w:r>
        <w:t>subdivide</w:t>
      </w:r>
      <w:ins w:id="4" w:author="Author">
        <w:r w:rsidR="00EB516A">
          <w:t>s</w:t>
        </w:r>
      </w:ins>
      <w:r>
        <w:t xml:space="preserve"> these domains into administrative regions such as countries, states, or </w:t>
      </w:r>
      <w:commentRangeStart w:id="5"/>
      <w:r>
        <w:t>suburbs</w:t>
      </w:r>
      <w:commentRangeEnd w:id="5"/>
      <w:r w:rsidR="00DE19F1">
        <w:rPr>
          <w:rStyle w:val="CommentReference"/>
        </w:rPr>
        <w:commentReference w:id="5"/>
      </w:r>
      <w:r>
        <w:t xml:space="preserve">. </w:t>
      </w:r>
      <w:ins w:id="6" w:author="Author">
        <w:r w:rsidR="00EB516A">
          <w:t xml:space="preserve">This study aims to explore the use of choropleth maps in cancer atlases and discusses alternative spatial displays. </w:t>
        </w:r>
      </w:ins>
      <w:r>
        <w:t>When communicating human-related statistics, the choropleth has a disadvantage in that it draws attention to sparsely populated rural areas to the neglect of small inner</w:t>
      </w:r>
      <w:ins w:id="7" w:author="Author">
        <w:r w:rsidR="00EB516A">
          <w:t>-</w:t>
        </w:r>
      </w:ins>
      <w:del w:id="8" w:author="Author">
        <w:r w:rsidDel="00EB516A">
          <w:delText xml:space="preserve"> </w:delText>
        </w:r>
      </w:del>
      <w:r>
        <w:t>city areas. The smaller geographic areas are important to consider if they are densely populated. Alternative map displays, such as a cartogram or a hexagon tile map, can shift the attention of map users from the large rural areas by decreasing their size on the map display. This means alternative displays can be more effective at accurately communicating spatial patterns across spatial areas. It is recommended that alternative displays are included in cancer atlases. In addition, with the ease of today’s technology, user interaction with the displays is encouraged. Users should also be able to interactively display different statistics, such as incidence rate or relative incidence, or filter</w:t>
      </w:r>
      <w:del w:id="9" w:author="Author">
        <w:r w:rsidDel="00DE19F1">
          <w:delText>ed</w:delText>
        </w:r>
      </w:del>
      <w:r>
        <w:t xml:space="preserve"> by demographic variables.</w:t>
      </w:r>
    </w:p>
    <w:p w14:paraId="2F980E29" w14:textId="77777777" w:rsidR="007C70C3" w:rsidRDefault="00AB6C00">
      <w:pPr>
        <w:pStyle w:val="Heading1"/>
      </w:pPr>
      <w:bookmarkStart w:id="10" w:name="introduction"/>
      <w:r>
        <w:t>1. Introduction</w:t>
      </w:r>
      <w:bookmarkEnd w:id="10"/>
    </w:p>
    <w:p w14:paraId="776419D3" w14:textId="3A9B651E" w:rsidR="007C70C3" w:rsidRDefault="00AB6C00">
      <w:pPr>
        <w:pStyle w:val="FirstParagraph"/>
      </w:pPr>
      <w:r>
        <w:t xml:space="preserve">Researchers, health authorities, governments, not-for-profits and the media are common communicators of cancer statistics. They often present statistics to the public as aggregated values for geopolitical areas. Presenting these statistics requires aggregating individual observations for the geographical units, especially for privacy protection, but also for political and policy purposes. Examples of typical geographical units include states, provinces, </w:t>
      </w:r>
      <w:ins w:id="11" w:author="Author">
        <w:r w:rsidR="006552D6">
          <w:t xml:space="preserve">statistical areas, </w:t>
        </w:r>
      </w:ins>
      <w:r>
        <w:t xml:space="preserve">local government areas, and post/zip codes. </w:t>
      </w:r>
      <w:commentRangeStart w:id="12"/>
      <w:r>
        <w:t>It is easy to provide counts or incidence rates of the diagnoses of these areas.</w:t>
      </w:r>
      <w:commentRangeEnd w:id="12"/>
      <w:r w:rsidR="0072741E">
        <w:rPr>
          <w:rStyle w:val="CommentReference"/>
        </w:rPr>
        <w:commentReference w:id="12"/>
      </w:r>
      <w:r>
        <w:t xml:space="preserve"> </w:t>
      </w:r>
      <w:commentRangeStart w:id="13"/>
      <w:r>
        <w:t>This type of data is routinely collected for public health reasons and may be made available to the general public as a service to the community</w:t>
      </w:r>
      <w:commentRangeEnd w:id="13"/>
      <w:r w:rsidR="0072741E">
        <w:rPr>
          <w:rStyle w:val="CommentReference"/>
        </w:rPr>
        <w:commentReference w:id="13"/>
      </w:r>
      <w:r>
        <w:t>.</w:t>
      </w:r>
    </w:p>
    <w:p w14:paraId="7C22030A" w14:textId="77777777" w:rsidR="00443A96" w:rsidRDefault="00AB6C00">
      <w:pPr>
        <w:pStyle w:val="BodyText"/>
        <w:rPr>
          <w:ins w:id="14" w:author="Author"/>
        </w:rPr>
      </w:pPr>
      <w:commentRangeStart w:id="15"/>
      <w:r>
        <w:t>To visualize and communicate geospatial can</w:t>
      </w:r>
      <w:commentRangeEnd w:id="15"/>
      <w:r w:rsidR="000E09D7">
        <w:rPr>
          <w:rStyle w:val="CommentReference"/>
        </w:rPr>
        <w:commentReference w:id="15"/>
      </w:r>
      <w:r>
        <w:t xml:space="preserve">cer statistics over geographic domain, a </w:t>
      </w:r>
      <w:commentRangeStart w:id="16"/>
      <w:r>
        <w:t xml:space="preserve">choropleth map </w:t>
      </w:r>
      <w:commentRangeEnd w:id="16"/>
      <w:r w:rsidR="006552D6">
        <w:rPr>
          <w:rStyle w:val="CommentReference"/>
        </w:rPr>
        <w:commentReference w:id="16"/>
      </w:r>
      <w:r>
        <w:t>is the common display. Choropleth maps show polygons representing the geographic units, where each polygon is shaded with a color according to the area-specific values of the statistic being conveyed. Visualizing this data is helpful as geographic patterns of disease may be obscured when reported in a table [</w:t>
      </w:r>
      <w:hyperlink w:anchor="ref-SAMGIS">
        <w:r>
          <w:rPr>
            <w:rStyle w:val="Hyperlink"/>
          </w:rPr>
          <w:t>1</w:t>
        </w:r>
      </w:hyperlink>
      <w:r>
        <w:t xml:space="preserve">]. Providing a visual representation of cancer outcomes allows identification of geographic patterns of the disease that can then be addressed with public health policy and actions. The spatial distribution of the disease incidence can </w:t>
      </w:r>
      <w:r>
        <w:lastRenderedPageBreak/>
        <w:t xml:space="preserve">be examined using a choropleth </w:t>
      </w:r>
      <w:ins w:id="17" w:author="Author">
        <w:r w:rsidR="0072741E">
          <w:t xml:space="preserve">map (?) </w:t>
        </w:r>
      </w:ins>
      <w:r>
        <w:t xml:space="preserve">and may reveal a trend in longitude or latitude, or rural vs urban, or coastal vs inland, or even specific hot spots of the disease. </w:t>
      </w:r>
    </w:p>
    <w:p w14:paraId="563FB92C" w14:textId="1BEA072D" w:rsidR="007C70C3" w:rsidRDefault="00AB6C00">
      <w:pPr>
        <w:pStyle w:val="BodyText"/>
      </w:pPr>
      <w:r>
        <w:t>One of the key challenges with mapping spatial patterns of disease is the design of visualizations [</w:t>
      </w:r>
      <w:hyperlink w:anchor="ref-SE">
        <w:r>
          <w:rPr>
            <w:rStyle w:val="Hyperlink"/>
          </w:rPr>
          <w:t>2</w:t>
        </w:r>
      </w:hyperlink>
      <w:r>
        <w:t>]. It is important to consider the strengths and weaknesses of designs, as visualizing diseases on maps is often the first step in exploratory spatial data analysis and helps in the formulation of hypotheses. This paper considers the current visualization techniques to communicate statistics to the public and their applications to cancer statistics. Alternative approaches are posed because they may be more effective than contemporary techniques. The limitations of the visualization methods, highlighting the differences and historic use of these displays is discussed.</w:t>
      </w:r>
    </w:p>
    <w:p w14:paraId="65AFC132" w14:textId="77777777" w:rsidR="007C70C3" w:rsidRDefault="00AB6C00">
      <w:pPr>
        <w:pStyle w:val="BodyText"/>
      </w:pPr>
      <w:r>
        <w:t>The paper is structured as follows. The next section describes the choropleth map, which is the common approach to disease maps and presents examples of atlases in use today and discusses the limitations of the choropleth map. Section 3 describes alternative displays, including the cartogram, which is useful when the map has heterogeneously sized geographic units. Section 4 presents the limitations of the production and use of alternative displays. Disease maps are more useful when made interactive, and common options are described in Section 5, along with a discussion of benefits and disadvantages.</w:t>
      </w:r>
    </w:p>
    <w:p w14:paraId="229390CE" w14:textId="77777777" w:rsidR="007C70C3" w:rsidRDefault="00AB6C00">
      <w:pPr>
        <w:pStyle w:val="Heading1"/>
      </w:pPr>
      <w:bookmarkStart w:id="18" w:name="ch:choropleth_maps"/>
      <w:commentRangeStart w:id="19"/>
      <w:r>
        <w:t>2. Traditional approaches for cancer map displays</w:t>
      </w:r>
      <w:bookmarkEnd w:id="18"/>
      <w:commentRangeEnd w:id="19"/>
      <w:r w:rsidR="00443A96">
        <w:rPr>
          <w:rStyle w:val="CommentReference"/>
          <w:rFonts w:asciiTheme="minorHAnsi" w:eastAsiaTheme="minorEastAsia" w:hAnsiTheme="minorHAnsi" w:cstheme="minorBidi"/>
          <w:b w:val="0"/>
          <w:bCs w:val="0"/>
          <w:color w:val="auto"/>
        </w:rPr>
        <w:commentReference w:id="19"/>
      </w:r>
    </w:p>
    <w:p w14:paraId="1226E90F" w14:textId="77777777" w:rsidR="007C70C3" w:rsidRDefault="00AB6C00">
      <w:pPr>
        <w:pStyle w:val="FirstParagraph"/>
      </w:pPr>
      <w:r>
        <w:t>A choropleth map displays the geographical distribution of data over a set of spatial units by shading areas of a map [</w:t>
      </w:r>
      <w:hyperlink w:anchor="ref-EI">
        <w:r>
          <w:rPr>
            <w:rStyle w:val="Hyperlink"/>
          </w:rPr>
          <w:t>3</w:t>
        </w:r>
      </w:hyperlink>
      <w:r>
        <w:t>]. Faithful rendering of the geography, when combined with an appropriate color scheme, can reveal spatial patterns among data values. Identifying and explaining spatial structures, patterns, and processes involve considering the individuals and organizing them into representable units of communities [</w:t>
      </w:r>
      <w:hyperlink w:anchor="ref-SAMGIS">
        <w:r>
          <w:rPr>
            <w:rStyle w:val="Hyperlink"/>
          </w:rPr>
          <w:t>1</w:t>
        </w:r>
      </w:hyperlink>
      <w:r>
        <w:t>]. Early versions of choropleth maps used symbols or patterns instead of color. Choropleth maps can be used for displaying disease data [</w:t>
      </w:r>
      <w:hyperlink w:anchor="ref-DMAHP">
        <w:r>
          <w:rPr>
            <w:rStyle w:val="Hyperlink"/>
          </w:rPr>
          <w:t>5</w:t>
        </w:r>
      </w:hyperlink>
      <w:r>
        <w:t>], including cancer data [</w:t>
      </w:r>
      <w:hyperlink w:anchor="ref-CPISACA">
        <w:r>
          <w:rPr>
            <w:rStyle w:val="Hyperlink"/>
          </w:rPr>
          <w:t>6</w:t>
        </w:r>
      </w:hyperlink>
      <w:r>
        <w:t>]. In epidemiology, choropleth maps are often used as a tool to study the spatial distribution of cancer incidence and mortality.</w:t>
      </w:r>
    </w:p>
    <w:p w14:paraId="79C79D18" w14:textId="0CAD724A" w:rsidR="007C70C3" w:rsidRDefault="00AB6C00">
      <w:pPr>
        <w:pStyle w:val="BodyText"/>
      </w:pPr>
      <w:r>
        <w:t>Displaying familiar state boundaries can make a map easier to read [</w:t>
      </w:r>
      <w:hyperlink w:anchor="ref-CIBMUK">
        <w:r>
          <w:rPr>
            <w:rStyle w:val="Hyperlink"/>
          </w:rPr>
          <w:t>7</w:t>
        </w:r>
      </w:hyperlink>
      <w:r>
        <w:t xml:space="preserve">] and allow viewers to infer the spatial relationships visually in the data using their mental model of the geography. The </w:t>
      </w:r>
      <w:del w:id="20" w:author="Author">
        <w:r w:rsidDel="0072741E">
          <w:delText xml:space="preserve">map </w:delText>
        </w:r>
      </w:del>
      <w:r>
        <w:t xml:space="preserve">users of disease </w:t>
      </w:r>
      <w:ins w:id="21" w:author="Author">
        <w:r w:rsidR="0072741E">
          <w:t>maps</w:t>
        </w:r>
      </w:ins>
      <w:del w:id="22" w:author="Author">
        <w:r w:rsidDel="0072741E">
          <w:delText>displays</w:delText>
        </w:r>
      </w:del>
      <w:r>
        <w:t xml:space="preserve"> may include researchers, the public, policymakers, and the media [</w:t>
      </w:r>
      <w:hyperlink w:anchor="ref-CPISACA">
        <w:r>
          <w:rPr>
            <w:rStyle w:val="Hyperlink"/>
          </w:rPr>
          <w:t>6</w:t>
        </w:r>
      </w:hyperlink>
      <w:r>
        <w:t>]. For these users, the familiarity of the geography is a worthy consideration when presenting results of spatial analysis.</w:t>
      </w:r>
    </w:p>
    <w:p w14:paraId="79E287D8" w14:textId="77777777" w:rsidR="007C70C3" w:rsidRDefault="00AB6C00">
      <w:pPr>
        <w:pStyle w:val="Heading2"/>
      </w:pPr>
      <w:bookmarkStart w:id="23" w:name="ch:public"/>
      <w:r>
        <w:t>2.1 Cancer atlases</w:t>
      </w:r>
      <w:bookmarkEnd w:id="23"/>
    </w:p>
    <w:p w14:paraId="0282597E" w14:textId="1D627DD6" w:rsidR="007C70C3" w:rsidRDefault="00AB6C00">
      <w:pPr>
        <w:pStyle w:val="FirstParagraph"/>
      </w:pPr>
      <w:commentRangeStart w:id="24"/>
      <w:r>
        <w:t xml:space="preserve">A cancer atlas is a map, or collection of maps, </w:t>
      </w:r>
      <w:ins w:id="25" w:author="Author">
        <w:r w:rsidR="00DE19F1">
          <w:t xml:space="preserve">commonly </w:t>
        </w:r>
      </w:ins>
      <w:r>
        <w:t xml:space="preserve">representing cancer incidence </w:t>
      </w:r>
      <w:del w:id="26" w:author="Author">
        <w:r w:rsidDel="00DE19F1">
          <w:delText xml:space="preserve">and </w:delText>
        </w:r>
      </w:del>
      <w:ins w:id="27" w:author="Author">
        <w:r w:rsidR="00DE19F1">
          <w:t xml:space="preserve">or </w:t>
        </w:r>
      </w:ins>
      <w:r>
        <w:t xml:space="preserve">mortality </w:t>
      </w:r>
      <w:ins w:id="28" w:author="Author">
        <w:r w:rsidR="00DE19F1">
          <w:t xml:space="preserve">patterns </w:t>
        </w:r>
      </w:ins>
      <w:del w:id="29" w:author="Author">
        <w:r w:rsidDel="00DE19F1">
          <w:delText xml:space="preserve">for </w:delText>
        </w:r>
      </w:del>
      <w:ins w:id="30" w:author="Author">
        <w:r w:rsidR="00DE19F1">
          <w:t xml:space="preserve">across </w:t>
        </w:r>
      </w:ins>
      <w:r>
        <w:t xml:space="preserve">a country, or group of countries. Atlases are key to developing hypotheses regarding areas with unusually high rates, </w:t>
      </w:r>
      <w:r>
        <w:lastRenderedPageBreak/>
        <w:t>and geographic correlations [</w:t>
      </w:r>
      <w:hyperlink w:anchor="ref-MACM">
        <w:r>
          <w:rPr>
            <w:rStyle w:val="Hyperlink"/>
          </w:rPr>
          <w:t>8</w:t>
        </w:r>
      </w:hyperlink>
      <w:r>
        <w:t xml:space="preserve">]. The data collection methods across regions and the administrative control within regions lends itself to choropleth visualization. Cancer maps and atlases date back to Haviland’s maps in 1875, </w:t>
      </w:r>
      <w:ins w:id="31" w:author="Author">
        <w:r w:rsidR="00601546">
          <w:t>with more modern atlases directly evolving from</w:t>
        </w:r>
      </w:ins>
      <w:del w:id="32" w:author="Author">
        <w:r w:rsidDel="00601546">
          <w:delText>and</w:delText>
        </w:r>
      </w:del>
      <w:r>
        <w:t xml:space="preserve"> early work in US cancer atlases appearing in 1971 [</w:t>
      </w:r>
      <w:hyperlink w:anchor="ref-burbank">
        <w:r>
          <w:rPr>
            <w:rStyle w:val="Hyperlink"/>
          </w:rPr>
          <w:t>9</w:t>
        </w:r>
      </w:hyperlink>
      <w:r>
        <w:t>].</w:t>
      </w:r>
      <w:commentRangeStart w:id="33"/>
      <w:r>
        <w:t xml:space="preserve"> The presentation of cancer statistics has increased with greater access to computational power and the availability of geographic information systems software [</w:t>
      </w:r>
      <w:hyperlink w:anchor="ref-SE">
        <w:r>
          <w:rPr>
            <w:rStyle w:val="Hyperlink"/>
          </w:rPr>
          <w:t>2</w:t>
        </w:r>
      </w:hyperlink>
      <w:r>
        <w:t>].</w:t>
      </w:r>
      <w:commentRangeEnd w:id="33"/>
      <w:r w:rsidR="0072741E">
        <w:rPr>
          <w:rStyle w:val="CommentReference"/>
        </w:rPr>
        <w:commentReference w:id="33"/>
      </w:r>
    </w:p>
    <w:p w14:paraId="5DAFD92A" w14:textId="6682376F" w:rsidR="007C70C3" w:rsidRDefault="00AB6C00">
      <w:pPr>
        <w:pStyle w:val="BodyText"/>
      </w:pPr>
      <w:r>
        <w:t xml:space="preserve">Cancer maps are effective tools for communicating incidence, survival, and mortality to a wide range of audiences, including the public and others not trained in statistical analysis. These visualizations enable non-expert audiences to interpret the outputs of sophisticated statistical analysis. </w:t>
      </w:r>
      <w:commentRangeStart w:id="34"/>
      <w:r>
        <w:t xml:space="preserve">Cruickshank (1947) </w:t>
      </w:r>
      <w:commentRangeEnd w:id="34"/>
      <w:r w:rsidR="00601546">
        <w:rPr>
          <w:rStyle w:val="CommentReference"/>
        </w:rPr>
        <w:commentReference w:id="34"/>
      </w:r>
      <w:r>
        <w:t xml:space="preserve">as cited by </w:t>
      </w:r>
      <w:del w:id="35" w:author="Author">
        <w:r w:rsidDel="00601546">
          <w:delText xml:space="preserve">S. D. </w:delText>
        </w:r>
      </w:del>
      <w:r>
        <w:t>Walter [</w:t>
      </w:r>
      <w:hyperlink w:anchor="ref-DMAHP">
        <w:r>
          <w:rPr>
            <w:rStyle w:val="Hyperlink"/>
          </w:rPr>
          <w:t>5</w:t>
        </w:r>
      </w:hyperlink>
      <w:r>
        <w:t>], discusses using visuals as a ‘formal statistical assessment of the spatial pattern’.</w:t>
      </w:r>
      <w:commentRangeEnd w:id="24"/>
      <w:r w:rsidR="001D7C55">
        <w:rPr>
          <w:rStyle w:val="CommentReference"/>
        </w:rPr>
        <w:commentReference w:id="24"/>
      </w:r>
      <w:r>
        <w:t xml:space="preserve"> Overwhelmingly, choropleth maps are </w:t>
      </w:r>
      <w:proofErr w:type="spellStart"/>
      <w:r>
        <w:t>visualisations</w:t>
      </w:r>
      <w:proofErr w:type="spellEnd"/>
      <w:r>
        <w:t xml:space="preserve"> chosen to communicate cancer statistics to members of the public and other non-expert audiences.</w:t>
      </w:r>
    </w:p>
    <w:p w14:paraId="3E2B0869" w14:textId="77777777" w:rsidR="007C70C3" w:rsidRDefault="00AB6C00">
      <w:pPr>
        <w:pStyle w:val="CaptionedFigure"/>
      </w:pPr>
      <w:r>
        <w:rPr>
          <w:noProof/>
        </w:rPr>
        <w:drawing>
          <wp:inline distT="0" distB="0" distL="0" distR="0" wp14:anchorId="35A51440" wp14:editId="1906ACB3">
            <wp:extent cx="5334000" cy="4445000"/>
            <wp:effectExtent l="0" t="0" r="0" b="0"/>
            <wp:docPr id="1" name="Picture" descr="Figure 1: A selection of choropleth cancer maps from online atlases that are publicly available. Maps of various countries were chosen: United Kingdom, Australia, Spain, USA, Canada, and display several different colour palettes and legends. These atllases are described in Table 1."/>
            <wp:cNvGraphicFramePr/>
            <a:graphic xmlns:a="http://schemas.openxmlformats.org/drawingml/2006/main">
              <a:graphicData uri="http://schemas.openxmlformats.org/drawingml/2006/picture">
                <pic:pic xmlns:pic="http://schemas.openxmlformats.org/drawingml/2006/picture">
                  <pic:nvPicPr>
                    <pic:cNvPr id="0" name="Picture" descr="figures/choropleth_grid.png"/>
                    <pic:cNvPicPr>
                      <a:picLocks noChangeAspect="1" noChangeArrowheads="1"/>
                    </pic:cNvPicPr>
                  </pic:nvPicPr>
                  <pic:blipFill>
                    <a:blip r:embed="rId10"/>
                    <a:stretch>
                      <a:fillRect/>
                    </a:stretch>
                  </pic:blipFill>
                  <pic:spPr bwMode="auto">
                    <a:xfrm>
                      <a:off x="0" y="0"/>
                      <a:ext cx="5334000" cy="4445000"/>
                    </a:xfrm>
                    <a:prstGeom prst="rect">
                      <a:avLst/>
                    </a:prstGeom>
                    <a:noFill/>
                    <a:ln w="9525">
                      <a:noFill/>
                      <a:headEnd/>
                      <a:tailEnd/>
                    </a:ln>
                  </pic:spPr>
                </pic:pic>
              </a:graphicData>
            </a:graphic>
          </wp:inline>
        </w:drawing>
      </w:r>
    </w:p>
    <w:p w14:paraId="13EE810F" w14:textId="77777777" w:rsidR="007C70C3" w:rsidRDefault="00AB6C00">
      <w:pPr>
        <w:pStyle w:val="ImageCaption"/>
      </w:pPr>
      <w:commentRangeStart w:id="36"/>
      <w:r>
        <w:t xml:space="preserve">Figure 1: </w:t>
      </w:r>
      <w:commentRangeEnd w:id="36"/>
      <w:r w:rsidR="0072741E">
        <w:rPr>
          <w:rStyle w:val="CommentReference"/>
          <w:i w:val="0"/>
        </w:rPr>
        <w:commentReference w:id="36"/>
      </w:r>
      <w:r>
        <w:t xml:space="preserve">A selection of choropleth cancer maps from online atlases that are publicly available. Maps of various countries were chosen: United Kingdom, Australia, Spain, USA, Canada, and display several different </w:t>
      </w:r>
      <w:proofErr w:type="spellStart"/>
      <w:r>
        <w:t>colour</w:t>
      </w:r>
      <w:proofErr w:type="spellEnd"/>
      <w:r>
        <w:t xml:space="preserve"> palettes and legends. These </w:t>
      </w:r>
      <w:proofErr w:type="spellStart"/>
      <w:r>
        <w:t>atllases</w:t>
      </w:r>
      <w:proofErr w:type="spellEnd"/>
      <w:r>
        <w:t xml:space="preserve"> are described in Table 1.</w:t>
      </w:r>
    </w:p>
    <w:p w14:paraId="3FD9D8EB" w14:textId="77777777" w:rsidR="007C70C3" w:rsidRDefault="00AB6C00">
      <w:pPr>
        <w:pStyle w:val="TableCaption"/>
      </w:pPr>
      <w:r>
        <w:lastRenderedPageBreak/>
        <w:t>Table 1:  A selection of choropleth cancer maps from online atlases.</w:t>
      </w:r>
    </w:p>
    <w:tbl>
      <w:tblPr>
        <w:tblStyle w:val="Table"/>
        <w:tblW w:w="5000" w:type="pct"/>
        <w:tblLook w:val="07E0" w:firstRow="1" w:lastRow="1" w:firstColumn="1" w:lastColumn="1" w:noHBand="1" w:noVBand="1"/>
      </w:tblPr>
      <w:tblGrid>
        <w:gridCol w:w="580"/>
        <w:gridCol w:w="2286"/>
        <w:gridCol w:w="3013"/>
        <w:gridCol w:w="2761"/>
      </w:tblGrid>
      <w:tr w:rsidR="007C70C3" w14:paraId="5EB8DC30" w14:textId="77777777">
        <w:tc>
          <w:tcPr>
            <w:tcW w:w="0" w:type="auto"/>
            <w:tcBorders>
              <w:bottom w:val="single" w:sz="0" w:space="0" w:color="auto"/>
            </w:tcBorders>
            <w:vAlign w:val="bottom"/>
          </w:tcPr>
          <w:p w14:paraId="23637941" w14:textId="77777777" w:rsidR="007C70C3" w:rsidRDefault="00AB6C00">
            <w:pPr>
              <w:pStyle w:val="Compact"/>
              <w:jc w:val="center"/>
            </w:pPr>
            <w:r>
              <w:t>Fig.</w:t>
            </w:r>
          </w:p>
        </w:tc>
        <w:tc>
          <w:tcPr>
            <w:tcW w:w="0" w:type="auto"/>
            <w:tcBorders>
              <w:bottom w:val="single" w:sz="0" w:space="0" w:color="auto"/>
            </w:tcBorders>
            <w:vAlign w:val="bottom"/>
          </w:tcPr>
          <w:p w14:paraId="3A2F69D6" w14:textId="77777777" w:rsidR="007C70C3" w:rsidRDefault="00AB6C00">
            <w:pPr>
              <w:pStyle w:val="Compact"/>
            </w:pPr>
            <w:r>
              <w:t>Atlas</w:t>
            </w:r>
          </w:p>
        </w:tc>
        <w:tc>
          <w:tcPr>
            <w:tcW w:w="0" w:type="auto"/>
            <w:tcBorders>
              <w:bottom w:val="single" w:sz="0" w:space="0" w:color="auto"/>
            </w:tcBorders>
            <w:vAlign w:val="bottom"/>
          </w:tcPr>
          <w:p w14:paraId="47FC0B90" w14:textId="77777777" w:rsidR="007C70C3" w:rsidRDefault="00AB6C00">
            <w:pPr>
              <w:pStyle w:val="Compact"/>
            </w:pPr>
            <w:r>
              <w:t>Statistic</w:t>
            </w:r>
          </w:p>
        </w:tc>
        <w:tc>
          <w:tcPr>
            <w:tcW w:w="0" w:type="auto"/>
            <w:tcBorders>
              <w:bottom w:val="single" w:sz="0" w:space="0" w:color="auto"/>
            </w:tcBorders>
            <w:vAlign w:val="bottom"/>
          </w:tcPr>
          <w:p w14:paraId="2B545E78" w14:textId="77777777" w:rsidR="007C70C3" w:rsidRDefault="00AB6C00">
            <w:pPr>
              <w:pStyle w:val="Compact"/>
            </w:pPr>
            <w:r>
              <w:t>Data source</w:t>
            </w:r>
          </w:p>
        </w:tc>
      </w:tr>
      <w:tr w:rsidR="007C70C3" w14:paraId="0D2142C9" w14:textId="77777777">
        <w:tc>
          <w:tcPr>
            <w:tcW w:w="0" w:type="auto"/>
          </w:tcPr>
          <w:p w14:paraId="74E3F8EC" w14:textId="77777777" w:rsidR="007C70C3" w:rsidRDefault="00AB6C00">
            <w:pPr>
              <w:pStyle w:val="Compact"/>
              <w:jc w:val="center"/>
            </w:pPr>
            <w:r>
              <w:t>1a</w:t>
            </w:r>
          </w:p>
        </w:tc>
        <w:tc>
          <w:tcPr>
            <w:tcW w:w="0" w:type="auto"/>
          </w:tcPr>
          <w:p w14:paraId="68D16D9E" w14:textId="77777777" w:rsidR="007C70C3" w:rsidRDefault="00AB6C00">
            <w:pPr>
              <w:pStyle w:val="Compact"/>
            </w:pPr>
            <w:r>
              <w:t>The Environment and Health Atlas of England and Wales</w:t>
            </w:r>
          </w:p>
        </w:tc>
        <w:tc>
          <w:tcPr>
            <w:tcW w:w="0" w:type="auto"/>
          </w:tcPr>
          <w:p w14:paraId="45673837" w14:textId="77777777" w:rsidR="007C70C3" w:rsidRDefault="00AB6C00">
            <w:pPr>
              <w:pStyle w:val="Compact"/>
            </w:pPr>
            <w:r>
              <w:t>relative risk for women developing lung cancer in England and Wales in 2010 [</w:t>
            </w:r>
            <w:hyperlink w:anchor="ref-EnvEnglandWales2">
              <w:r>
                <w:rPr>
                  <w:rStyle w:val="Hyperlink"/>
                </w:rPr>
                <w:t>10</w:t>
              </w:r>
            </w:hyperlink>
            <w:r>
              <w:t>]</w:t>
            </w:r>
          </w:p>
        </w:tc>
        <w:tc>
          <w:tcPr>
            <w:tcW w:w="0" w:type="auto"/>
          </w:tcPr>
          <w:p w14:paraId="23E46C73" w14:textId="77777777" w:rsidR="007C70C3" w:rsidRDefault="00AB1383">
            <w:pPr>
              <w:pStyle w:val="Compact"/>
            </w:pPr>
            <w:hyperlink r:id="rId11">
              <w:r w:rsidR="00AB6C00">
                <w:rPr>
                  <w:rStyle w:val="Hyperlink"/>
                </w:rPr>
                <w:t>Office for National Statistics (ONS) (England) and from the Welsh Cancer Intelligence and Surveillance Unit (WCISU)</w:t>
              </w:r>
            </w:hyperlink>
          </w:p>
        </w:tc>
      </w:tr>
      <w:tr w:rsidR="007C70C3" w14:paraId="15768C8C" w14:textId="77777777">
        <w:tc>
          <w:tcPr>
            <w:tcW w:w="0" w:type="auto"/>
          </w:tcPr>
          <w:p w14:paraId="500BC5AD" w14:textId="77777777" w:rsidR="007C70C3" w:rsidRDefault="00AB6C00">
            <w:pPr>
              <w:pStyle w:val="Compact"/>
              <w:jc w:val="center"/>
            </w:pPr>
            <w:r>
              <w:t>1b</w:t>
            </w:r>
          </w:p>
        </w:tc>
        <w:tc>
          <w:tcPr>
            <w:tcW w:w="0" w:type="auto"/>
          </w:tcPr>
          <w:p w14:paraId="6EAB6193" w14:textId="77777777" w:rsidR="007C70C3" w:rsidRDefault="00AB6C00">
            <w:pPr>
              <w:pStyle w:val="Compact"/>
            </w:pPr>
            <w:proofErr w:type="spellStart"/>
            <w:r>
              <w:t>Globocan</w:t>
            </w:r>
            <w:proofErr w:type="spellEnd"/>
            <w:r>
              <w:t xml:space="preserve"> 2018: Estimated Cancer Incidence, Mortality and Prevalence Worldwide</w:t>
            </w:r>
          </w:p>
        </w:tc>
        <w:tc>
          <w:tcPr>
            <w:tcW w:w="0" w:type="auto"/>
          </w:tcPr>
          <w:p w14:paraId="3FCB3B8A" w14:textId="77777777" w:rsidR="007C70C3" w:rsidRDefault="00AB6C00">
            <w:pPr>
              <w:pStyle w:val="Compact"/>
            </w:pPr>
            <w:r>
              <w:t>age standardized incidence rates (per 100,000) for all invasive cancers for both men and women, aggregated at a national level for 2018 [</w:t>
            </w:r>
            <w:hyperlink w:anchor="ref-Globocan">
              <w:r>
                <w:rPr>
                  <w:rStyle w:val="Hyperlink"/>
                </w:rPr>
                <w:t>11</w:t>
              </w:r>
            </w:hyperlink>
            <w:r>
              <w:t>]</w:t>
            </w:r>
          </w:p>
        </w:tc>
        <w:tc>
          <w:tcPr>
            <w:tcW w:w="0" w:type="auto"/>
          </w:tcPr>
          <w:p w14:paraId="72B7EFC7" w14:textId="77777777" w:rsidR="007C70C3" w:rsidRDefault="00AB1383">
            <w:pPr>
              <w:pStyle w:val="Compact"/>
            </w:pPr>
            <w:hyperlink r:id="rId12">
              <w:r w:rsidR="00AB6C00">
                <w:rPr>
                  <w:rStyle w:val="Hyperlink"/>
                </w:rPr>
                <w:t>World Health Organization’s International Agency for Research on Cancer</w:t>
              </w:r>
            </w:hyperlink>
            <w:r w:rsidR="00AB6C00">
              <w:t>.</w:t>
            </w:r>
          </w:p>
        </w:tc>
      </w:tr>
      <w:tr w:rsidR="007C70C3" w14:paraId="55D7EA41" w14:textId="77777777">
        <w:tc>
          <w:tcPr>
            <w:tcW w:w="0" w:type="auto"/>
          </w:tcPr>
          <w:p w14:paraId="7FFA9605" w14:textId="77777777" w:rsidR="007C70C3" w:rsidRDefault="00AB6C00">
            <w:pPr>
              <w:pStyle w:val="Compact"/>
              <w:jc w:val="center"/>
            </w:pPr>
            <w:r>
              <w:t>1c</w:t>
            </w:r>
          </w:p>
        </w:tc>
        <w:tc>
          <w:tcPr>
            <w:tcW w:w="0" w:type="auto"/>
          </w:tcPr>
          <w:p w14:paraId="4B5A42BD" w14:textId="77777777" w:rsidR="007C70C3" w:rsidRDefault="00AB6C00">
            <w:pPr>
              <w:pStyle w:val="Compact"/>
            </w:pPr>
            <w:r>
              <w:t>Atlas of Cancer in Queensland</w:t>
            </w:r>
          </w:p>
        </w:tc>
        <w:tc>
          <w:tcPr>
            <w:tcW w:w="0" w:type="auto"/>
          </w:tcPr>
          <w:p w14:paraId="60BF2F7D" w14:textId="77777777" w:rsidR="007C70C3" w:rsidRDefault="00AB6C00">
            <w:pPr>
              <w:pStyle w:val="Compact"/>
            </w:pPr>
            <w:r>
              <w:t>the relative incidence ratio of lung cancer in males in the state of QLD within Australia based on data from 1998 to 2007, Queensland Cancer Council[</w:t>
            </w:r>
            <w:hyperlink w:anchor="ref-QLDcancerAtlas">
              <w:r>
                <w:rPr>
                  <w:rStyle w:val="Hyperlink"/>
                </w:rPr>
                <w:t>12</w:t>
              </w:r>
            </w:hyperlink>
            <w:r>
              <w:t>]</w:t>
            </w:r>
          </w:p>
        </w:tc>
        <w:tc>
          <w:tcPr>
            <w:tcW w:w="0" w:type="auto"/>
          </w:tcPr>
          <w:p w14:paraId="218DBEA8" w14:textId="77777777" w:rsidR="007C70C3" w:rsidRDefault="00AB1383">
            <w:pPr>
              <w:pStyle w:val="Compact"/>
            </w:pPr>
            <w:hyperlink r:id="rId13">
              <w:r w:rsidR="00AB6C00">
                <w:rPr>
                  <w:rStyle w:val="Hyperlink"/>
                </w:rPr>
                <w:t>Queensland Cancer Registry</w:t>
              </w:r>
            </w:hyperlink>
          </w:p>
        </w:tc>
      </w:tr>
      <w:tr w:rsidR="007C70C3" w14:paraId="35D8E4AE" w14:textId="77777777">
        <w:tc>
          <w:tcPr>
            <w:tcW w:w="0" w:type="auto"/>
          </w:tcPr>
          <w:p w14:paraId="5742946E" w14:textId="77777777" w:rsidR="007C70C3" w:rsidRDefault="00AB6C00">
            <w:pPr>
              <w:pStyle w:val="Compact"/>
              <w:jc w:val="center"/>
            </w:pPr>
            <w:r>
              <w:t>1d</w:t>
            </w:r>
          </w:p>
        </w:tc>
        <w:tc>
          <w:tcPr>
            <w:tcW w:w="0" w:type="auto"/>
          </w:tcPr>
          <w:p w14:paraId="3045317B" w14:textId="77777777" w:rsidR="007C70C3" w:rsidRDefault="00AB6C00">
            <w:pPr>
              <w:pStyle w:val="Compact"/>
            </w:pPr>
            <w:r>
              <w:t>Bowel Cancer Australia Atlas</w:t>
            </w:r>
          </w:p>
        </w:tc>
        <w:tc>
          <w:tcPr>
            <w:tcW w:w="0" w:type="auto"/>
          </w:tcPr>
          <w:p w14:paraId="6987F646" w14:textId="77777777" w:rsidR="007C70C3" w:rsidRDefault="00AB6C00">
            <w:pPr>
              <w:pStyle w:val="Compact"/>
            </w:pPr>
            <w:r>
              <w:t>the percentage of Australian males between 50 - 54 years of age diagnosed with bowel cancer in 2016 in Australia [</w:t>
            </w:r>
            <w:hyperlink w:anchor="ref-Bowel">
              <w:r>
                <w:rPr>
                  <w:rStyle w:val="Hyperlink"/>
                </w:rPr>
                <w:t>13</w:t>
              </w:r>
            </w:hyperlink>
            <w:r>
              <w:t>].</w:t>
            </w:r>
          </w:p>
        </w:tc>
        <w:tc>
          <w:tcPr>
            <w:tcW w:w="0" w:type="auto"/>
          </w:tcPr>
          <w:p w14:paraId="1FFFDD48" w14:textId="77777777" w:rsidR="007C70C3" w:rsidRDefault="00AB1383">
            <w:pPr>
              <w:pStyle w:val="Compact"/>
            </w:pPr>
            <w:hyperlink r:id="rId14">
              <w:r w:rsidR="00AB6C00">
                <w:rPr>
                  <w:rStyle w:val="Hyperlink"/>
                </w:rPr>
                <w:t>Bowel Cancer Australia</w:t>
              </w:r>
            </w:hyperlink>
          </w:p>
        </w:tc>
      </w:tr>
      <w:tr w:rsidR="007C70C3" w14:paraId="75359E76" w14:textId="77777777">
        <w:tc>
          <w:tcPr>
            <w:tcW w:w="0" w:type="auto"/>
          </w:tcPr>
          <w:p w14:paraId="5CC9B2AA" w14:textId="77777777" w:rsidR="007C70C3" w:rsidRDefault="00AB6C00">
            <w:pPr>
              <w:pStyle w:val="Compact"/>
              <w:jc w:val="center"/>
            </w:pPr>
            <w:r>
              <w:t>1e</w:t>
            </w:r>
          </w:p>
        </w:tc>
        <w:tc>
          <w:tcPr>
            <w:tcW w:w="0" w:type="auto"/>
          </w:tcPr>
          <w:p w14:paraId="40D7FA3A" w14:textId="77777777" w:rsidR="007C70C3" w:rsidRDefault="00AB6C00">
            <w:pPr>
              <w:pStyle w:val="Compact"/>
            </w:pPr>
            <w:r>
              <w:t>United States Cancer Statistics: An Interactive Cancer Statistics Website</w:t>
            </w:r>
          </w:p>
        </w:tc>
        <w:tc>
          <w:tcPr>
            <w:tcW w:w="0" w:type="auto"/>
          </w:tcPr>
          <w:p w14:paraId="38A74E13" w14:textId="77777777" w:rsidR="007C70C3" w:rsidRDefault="00AB6C00">
            <w:pPr>
              <w:pStyle w:val="Compact"/>
            </w:pPr>
            <w:r>
              <w:t>the incidence rate per 100,000, of all cancer types for men and women in the United States in 2016, aggregated at the state level [</w:t>
            </w:r>
            <w:hyperlink w:anchor="ref-USInteractive">
              <w:r>
                <w:rPr>
                  <w:rStyle w:val="Hyperlink"/>
                </w:rPr>
                <w:t>14</w:t>
              </w:r>
            </w:hyperlink>
            <w:r>
              <w:t>].</w:t>
            </w:r>
          </w:p>
        </w:tc>
        <w:tc>
          <w:tcPr>
            <w:tcW w:w="0" w:type="auto"/>
          </w:tcPr>
          <w:p w14:paraId="056B01ED" w14:textId="77777777" w:rsidR="007C70C3" w:rsidRDefault="00AB1383">
            <w:pPr>
              <w:pStyle w:val="Compact"/>
            </w:pPr>
            <w:hyperlink r:id="rId15">
              <w:r w:rsidR="00AB6C00">
                <w:rPr>
                  <w:rStyle w:val="Hyperlink"/>
                  <w:i/>
                </w:rPr>
                <w:t>Centers for Disease Control and Prevention</w:t>
              </w:r>
            </w:hyperlink>
            <w:r w:rsidR="00AB6C00">
              <w:t>, with data from state cancer registries.</w:t>
            </w:r>
          </w:p>
        </w:tc>
      </w:tr>
      <w:tr w:rsidR="007C70C3" w14:paraId="634FA0A6" w14:textId="77777777">
        <w:tc>
          <w:tcPr>
            <w:tcW w:w="0" w:type="auto"/>
          </w:tcPr>
          <w:p w14:paraId="250D0C01" w14:textId="77777777" w:rsidR="007C70C3" w:rsidRDefault="00AB6C00">
            <w:pPr>
              <w:pStyle w:val="Compact"/>
              <w:jc w:val="center"/>
            </w:pPr>
            <w:r>
              <w:t>1f</w:t>
            </w:r>
          </w:p>
        </w:tc>
        <w:tc>
          <w:tcPr>
            <w:tcW w:w="0" w:type="auto"/>
          </w:tcPr>
          <w:p w14:paraId="00925503" w14:textId="77777777" w:rsidR="007C70C3" w:rsidRDefault="00AB6C00">
            <w:pPr>
              <w:pStyle w:val="Compact"/>
            </w:pPr>
            <w:r>
              <w:t>Map of Cancer Mortality Rates in Spain</w:t>
            </w:r>
          </w:p>
        </w:tc>
        <w:tc>
          <w:tcPr>
            <w:tcW w:w="0" w:type="auto"/>
          </w:tcPr>
          <w:p w14:paraId="08D414FB" w14:textId="77777777" w:rsidR="007C70C3" w:rsidRDefault="00AB6C00">
            <w:pPr>
              <w:pStyle w:val="Compact"/>
            </w:pPr>
            <w:r>
              <w:t>side by side maps of relative risk of lung cancer for men vs women for 2004 to 2008 [</w:t>
            </w:r>
            <w:hyperlink w:anchor="ref-cancerSpain">
              <w:r>
                <w:rPr>
                  <w:rStyle w:val="Hyperlink"/>
                </w:rPr>
                <w:t>15</w:t>
              </w:r>
            </w:hyperlink>
            <w:r>
              <w:t>].</w:t>
            </w:r>
          </w:p>
        </w:tc>
        <w:tc>
          <w:tcPr>
            <w:tcW w:w="0" w:type="auto"/>
          </w:tcPr>
          <w:p w14:paraId="4B35A033" w14:textId="77777777" w:rsidR="007C70C3" w:rsidRDefault="00AB1383">
            <w:pPr>
              <w:pStyle w:val="Compact"/>
            </w:pPr>
            <w:hyperlink r:id="rId16">
              <w:r w:rsidR="00AB6C00">
                <w:rPr>
                  <w:rStyle w:val="Hyperlink"/>
                </w:rPr>
                <w:t>Map of cancer mortality rates in Spain</w:t>
              </w:r>
            </w:hyperlink>
          </w:p>
        </w:tc>
      </w:tr>
      <w:tr w:rsidR="007C70C3" w14:paraId="66D8F333" w14:textId="77777777">
        <w:tc>
          <w:tcPr>
            <w:tcW w:w="0" w:type="auto"/>
          </w:tcPr>
          <w:p w14:paraId="00D2F9D8" w14:textId="77777777" w:rsidR="007C70C3" w:rsidRDefault="00AB6C00">
            <w:pPr>
              <w:pStyle w:val="Compact"/>
              <w:jc w:val="center"/>
            </w:pPr>
            <w:r>
              <w:t>1g</w:t>
            </w:r>
          </w:p>
        </w:tc>
        <w:tc>
          <w:tcPr>
            <w:tcW w:w="0" w:type="auto"/>
          </w:tcPr>
          <w:p w14:paraId="38C77869" w14:textId="77777777" w:rsidR="007C70C3" w:rsidRDefault="00AB6C00">
            <w:pPr>
              <w:pStyle w:val="Compact"/>
            </w:pPr>
            <w:r>
              <w:t>Atlas of Childhood Cancer in Ontario</w:t>
            </w:r>
          </w:p>
        </w:tc>
        <w:tc>
          <w:tcPr>
            <w:tcW w:w="0" w:type="auto"/>
          </w:tcPr>
          <w:p w14:paraId="57631CAD" w14:textId="77777777" w:rsidR="007C70C3" w:rsidRDefault="00AB6C00">
            <w:pPr>
              <w:pStyle w:val="Compact"/>
            </w:pPr>
            <w:r>
              <w:t xml:space="preserve">the incidence rate of childhood cancers per 100,000 (by census division) for children aged </w:t>
            </w:r>
            <w:r>
              <w:lastRenderedPageBreak/>
              <w:t>0-14, in Ontario from 1995 to 2004 [</w:t>
            </w:r>
            <w:hyperlink w:anchor="ref-OntarioPediatric">
              <w:r>
                <w:rPr>
                  <w:rStyle w:val="Hyperlink"/>
                </w:rPr>
                <w:t>16</w:t>
              </w:r>
            </w:hyperlink>
            <w:r>
              <w:t>].</w:t>
            </w:r>
          </w:p>
        </w:tc>
        <w:tc>
          <w:tcPr>
            <w:tcW w:w="0" w:type="auto"/>
          </w:tcPr>
          <w:p w14:paraId="104FF78F" w14:textId="77777777" w:rsidR="007C70C3" w:rsidRDefault="00AB1383">
            <w:pPr>
              <w:pStyle w:val="Compact"/>
            </w:pPr>
            <w:hyperlink r:id="rId17">
              <w:r w:rsidR="00AB6C00">
                <w:rPr>
                  <w:rStyle w:val="Hyperlink"/>
                </w:rPr>
                <w:t>The Pediatric Oncology Group of Ontario Networked Information System</w:t>
              </w:r>
            </w:hyperlink>
          </w:p>
        </w:tc>
      </w:tr>
    </w:tbl>
    <w:p w14:paraId="2BF6EBF5" w14:textId="77777777" w:rsidR="007C70C3" w:rsidRDefault="00AB6C00">
      <w:pPr>
        <w:pStyle w:val="BodyText"/>
      </w:pPr>
      <w:r>
        <w:t>Epidemiologists and statisticians have developed the statistics used to communicate the burden of cancer over several decades. Table 2 summarizes the measures commonly presented in published cancer atlases. Mortality rates are commonly presented as relative rates of risk across the population and age-adjusted to correct for the higher prevalence of cancers in older populations. As described in Howe [</w:t>
      </w:r>
      <w:hyperlink w:anchor="ref-HEDP">
        <w:r>
          <w:rPr>
            <w:rStyle w:val="Hyperlink"/>
          </w:rPr>
          <w:t>17</w:t>
        </w:r>
      </w:hyperlink>
      <w:r>
        <w:t>], Englishman P. Stocks advanced the field of mortality statistics by introducing the standardized mortality ratios in the 1930s, which is an improvement on crude death rates.</w:t>
      </w:r>
    </w:p>
    <w:p w14:paraId="3AC6D638" w14:textId="77777777" w:rsidR="007C70C3" w:rsidRDefault="00AB6C00">
      <w:pPr>
        <w:pStyle w:val="TableCaption"/>
      </w:pPr>
      <w:commentRangeStart w:id="37"/>
      <w:r>
        <w:t xml:space="preserve">Table 2:  </w:t>
      </w:r>
      <w:commentRangeStart w:id="38"/>
      <w:r>
        <w:t>Common measures for reporting cancer information</w:t>
      </w:r>
      <w:commentRangeEnd w:id="37"/>
      <w:r w:rsidR="00601546">
        <w:rPr>
          <w:rStyle w:val="CommentReference"/>
          <w:i w:val="0"/>
        </w:rPr>
        <w:commentReference w:id="37"/>
      </w:r>
      <w:r>
        <w:t>.</w:t>
      </w:r>
      <w:commentRangeEnd w:id="38"/>
      <w:r w:rsidR="0072741E">
        <w:rPr>
          <w:rStyle w:val="CommentReference"/>
          <w:i w:val="0"/>
        </w:rPr>
        <w:commentReference w:id="38"/>
      </w:r>
    </w:p>
    <w:tbl>
      <w:tblPr>
        <w:tblStyle w:val="Table"/>
        <w:tblW w:w="5000" w:type="pct"/>
        <w:tblLook w:val="07E0" w:firstRow="1" w:lastRow="1" w:firstColumn="1" w:lastColumn="1" w:noHBand="1" w:noVBand="1"/>
      </w:tblPr>
      <w:tblGrid>
        <w:gridCol w:w="2635"/>
        <w:gridCol w:w="6005"/>
      </w:tblGrid>
      <w:tr w:rsidR="000A76CE" w14:paraId="4E85858C" w14:textId="77777777">
        <w:tc>
          <w:tcPr>
            <w:tcW w:w="0" w:type="auto"/>
            <w:tcBorders>
              <w:bottom w:val="single" w:sz="0" w:space="0" w:color="auto"/>
            </w:tcBorders>
            <w:vAlign w:val="bottom"/>
          </w:tcPr>
          <w:p w14:paraId="7914EF5E" w14:textId="77777777" w:rsidR="007C70C3" w:rsidRDefault="00AB6C00">
            <w:pPr>
              <w:pStyle w:val="Compact"/>
            </w:pPr>
            <w:r>
              <w:t>Measure</w:t>
            </w:r>
          </w:p>
        </w:tc>
        <w:tc>
          <w:tcPr>
            <w:tcW w:w="0" w:type="auto"/>
            <w:tcBorders>
              <w:bottom w:val="single" w:sz="0" w:space="0" w:color="auto"/>
            </w:tcBorders>
            <w:vAlign w:val="bottom"/>
          </w:tcPr>
          <w:p w14:paraId="332FDEDD" w14:textId="77777777" w:rsidR="007C70C3" w:rsidRDefault="00AB6C00">
            <w:pPr>
              <w:pStyle w:val="Compact"/>
            </w:pPr>
            <w:r>
              <w:t>Details</w:t>
            </w:r>
          </w:p>
        </w:tc>
      </w:tr>
      <w:tr w:rsidR="000A76CE" w14:paraId="5CEB8FCB" w14:textId="77777777">
        <w:tc>
          <w:tcPr>
            <w:tcW w:w="0" w:type="auto"/>
          </w:tcPr>
          <w:p w14:paraId="73612DB7" w14:textId="3DCBCEB5" w:rsidR="007C70C3" w:rsidRDefault="00AB6C00">
            <w:pPr>
              <w:pStyle w:val="Compact"/>
            </w:pPr>
            <w:r>
              <w:t>1. Count</w:t>
            </w:r>
          </w:p>
        </w:tc>
        <w:tc>
          <w:tcPr>
            <w:tcW w:w="0" w:type="auto"/>
          </w:tcPr>
          <w:p w14:paraId="7223A7DC" w14:textId="77777777" w:rsidR="007C70C3" w:rsidRDefault="00AB6C00">
            <w:pPr>
              <w:pStyle w:val="Compact"/>
            </w:pPr>
            <w:r>
              <w:t>Crude cancer counts</w:t>
            </w:r>
          </w:p>
        </w:tc>
      </w:tr>
      <w:tr w:rsidR="000A76CE" w14:paraId="4CF600CD" w14:textId="77777777">
        <w:tc>
          <w:tcPr>
            <w:tcW w:w="0" w:type="auto"/>
          </w:tcPr>
          <w:p w14:paraId="53F835BD" w14:textId="77777777" w:rsidR="007C70C3" w:rsidRDefault="00AB6C00">
            <w:pPr>
              <w:pStyle w:val="Compact"/>
            </w:pPr>
            <w:r>
              <w:t>2. Rate per 100,000</w:t>
            </w:r>
          </w:p>
        </w:tc>
        <w:tc>
          <w:tcPr>
            <w:tcW w:w="0" w:type="auto"/>
          </w:tcPr>
          <w:p w14:paraId="74326913" w14:textId="77777777" w:rsidR="007C70C3" w:rsidRDefault="00AB6C00">
            <w:pPr>
              <w:pStyle w:val="Compact"/>
            </w:pPr>
            <w:r>
              <w:t>Cancer incidence per 100,000 population</w:t>
            </w:r>
          </w:p>
        </w:tc>
      </w:tr>
      <w:tr w:rsidR="000A76CE" w14:paraId="1EC2FB52" w14:textId="77777777">
        <w:tc>
          <w:tcPr>
            <w:tcW w:w="0" w:type="auto"/>
          </w:tcPr>
          <w:p w14:paraId="14899EE7" w14:textId="77777777" w:rsidR="007C70C3" w:rsidRDefault="00AB6C00">
            <w:pPr>
              <w:pStyle w:val="Compact"/>
            </w:pPr>
            <w:r>
              <w:t>3. IR (Incidence Ratio)</w:t>
            </w:r>
          </w:p>
        </w:tc>
        <w:tc>
          <w:tcPr>
            <w:tcW w:w="0" w:type="auto"/>
          </w:tcPr>
          <w:p w14:paraId="7EA1C301" w14:textId="77777777" w:rsidR="007C70C3" w:rsidRDefault="00AB6C00">
            <w:pPr>
              <w:pStyle w:val="Compact"/>
            </w:pPr>
            <w:commentRangeStart w:id="39"/>
            <m:oMath>
              <m:r>
                <w:rPr>
                  <w:rFonts w:ascii="Cambria Math" w:hAnsi="Cambria Math"/>
                </w:rPr>
                <m:t>(IR</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(Incidence Rate</m:t>
                  </m:r>
                  <m:sSub>
                    <m:sSubPr>
                      <m:ctrlPr>
                        <w:rPr>
                          <w:rFonts w:ascii="Cambria Math" w:hAnsi="Cambria Math"/>
                        </w:rPr>
                      </m:ctrlPr>
                    </m:sSubPr>
                    <m:e>
                      <m:r>
                        <w:rPr>
                          <w:rFonts w:ascii="Cambria Math" w:hAnsi="Cambria Math"/>
                        </w:rPr>
                        <m:t>)</m:t>
                      </m:r>
                    </m:e>
                    <m:sub>
                      <m:r>
                        <w:rPr>
                          <w:rFonts w:ascii="Cambria Math" w:hAnsi="Cambria Math"/>
                        </w:rPr>
                        <m:t>i</m:t>
                      </m:r>
                    </m:sub>
                  </m:sSub>
                </m:num>
                <m:den>
                  <m:r>
                    <w:rPr>
                      <w:rFonts w:ascii="Cambria Math" w:hAnsi="Cambria Math"/>
                    </w:rPr>
                    <m:t>Average Incidence Rate</m:t>
                  </m:r>
                </m:den>
              </m:f>
            </m:oMath>
            <w:r>
              <w:t>,</w:t>
            </w:r>
            <w:commentRangeEnd w:id="39"/>
            <w:r w:rsidR="00601546">
              <w:rPr>
                <w:rStyle w:val="CommentReference"/>
              </w:rPr>
              <w:commentReference w:id="39"/>
            </w:r>
          </w:p>
        </w:tc>
      </w:tr>
      <w:tr w:rsidR="000A76CE" w14:paraId="1BED7B3E" w14:textId="77777777">
        <w:tc>
          <w:tcPr>
            <w:tcW w:w="0" w:type="auto"/>
          </w:tcPr>
          <w:p w14:paraId="3930394E" w14:textId="77777777" w:rsidR="007C70C3" w:rsidRDefault="007C70C3"/>
        </w:tc>
        <w:tc>
          <w:tcPr>
            <w:tcW w:w="0" w:type="auto"/>
          </w:tcPr>
          <w:p w14:paraId="0A1327E0" w14:textId="56BFC18A" w:rsidR="007C70C3" w:rsidRDefault="00AB6C00">
            <w:pPr>
              <w:pStyle w:val="Compact"/>
            </w:pPr>
            <w:commentRangeStart w:id="40"/>
            <w:r>
              <w:t xml:space="preserve">The cancer incidence rate in region </w:t>
            </w:r>
            <m:oMath>
              <m:r>
                <w:rPr>
                  <w:rFonts w:ascii="Cambria Math" w:hAnsi="Cambria Math"/>
                </w:rPr>
                <m:t>i</m:t>
              </m:r>
            </m:oMath>
            <w:r>
              <w:t xml:space="preserve"> </w:t>
            </w:r>
            <w:ins w:id="41" w:author="Author">
              <w:r w:rsidR="00B84D69">
                <w:t xml:space="preserve">divided by </w:t>
              </w:r>
            </w:ins>
            <w:del w:id="42" w:author="Author">
              <w:r w:rsidDel="00B84D69">
                <w:delText xml:space="preserve">over </w:delText>
              </w:r>
            </w:del>
            <w:r>
              <w:t>the average cancer incidence rate for all of the regions</w:t>
            </w:r>
            <w:commentRangeEnd w:id="40"/>
            <w:r w:rsidR="00B84D69">
              <w:rPr>
                <w:rStyle w:val="CommentReference"/>
              </w:rPr>
              <w:commentReference w:id="40"/>
            </w:r>
          </w:p>
        </w:tc>
      </w:tr>
      <w:tr w:rsidR="000A76CE" w14:paraId="3F3059AE" w14:textId="77777777">
        <w:tc>
          <w:tcPr>
            <w:tcW w:w="0" w:type="auto"/>
          </w:tcPr>
          <w:p w14:paraId="009DBC37" w14:textId="50969E15" w:rsidR="007C70C3" w:rsidRDefault="00AB6C00">
            <w:pPr>
              <w:pStyle w:val="Compact"/>
            </w:pPr>
            <w:r>
              <w:t>4. Age-</w:t>
            </w:r>
            <w:ins w:id="43" w:author="Author">
              <w:r w:rsidR="00B84D69">
                <w:t>standardized</w:t>
              </w:r>
            </w:ins>
            <w:del w:id="44" w:author="Author">
              <w:r w:rsidDel="00B84D69">
                <w:delText>Adjusted</w:delText>
              </w:r>
            </w:del>
            <w:r>
              <w:t xml:space="preserve"> Rate per 100,000</w:t>
            </w:r>
          </w:p>
        </w:tc>
        <w:tc>
          <w:tcPr>
            <w:tcW w:w="0" w:type="auto"/>
          </w:tcPr>
          <w:p w14:paraId="3E4A306B" w14:textId="77777777" w:rsidR="007C70C3" w:rsidRDefault="00AB6C00">
            <w:pPr>
              <w:pStyle w:val="Compact"/>
            </w:pPr>
            <w:r>
              <w:t xml:space="preserve">Standardized by age structure </w:t>
            </w:r>
            <w:commentRangeStart w:id="45"/>
            <w:r>
              <w:t>or region</w:t>
            </w:r>
            <w:commentRangeEnd w:id="45"/>
            <w:r w:rsidR="00B84D69">
              <w:rPr>
                <w:rStyle w:val="CommentReference"/>
              </w:rPr>
              <w:commentReference w:id="45"/>
            </w:r>
          </w:p>
        </w:tc>
      </w:tr>
      <w:tr w:rsidR="000A76CE" w14:paraId="218D7549" w14:textId="77777777">
        <w:tc>
          <w:tcPr>
            <w:tcW w:w="0" w:type="auto"/>
          </w:tcPr>
          <w:p w14:paraId="3CED413A" w14:textId="209C935C" w:rsidR="007C70C3" w:rsidRDefault="00AB6C00">
            <w:pPr>
              <w:pStyle w:val="Compact"/>
            </w:pPr>
            <w:r>
              <w:t>5. Age-</w:t>
            </w:r>
            <w:ins w:id="46" w:author="Author">
              <w:r w:rsidR="00B84D69">
                <w:t>standardized</w:t>
              </w:r>
            </w:ins>
            <w:del w:id="47" w:author="Author">
              <w:r w:rsidDel="00B84D69">
                <w:delText>Adjusted</w:delText>
              </w:r>
            </w:del>
            <w:r>
              <w:t xml:space="preserve"> Relative Risk</w:t>
            </w:r>
          </w:p>
        </w:tc>
        <w:tc>
          <w:tcPr>
            <w:tcW w:w="0" w:type="auto"/>
          </w:tcPr>
          <w:p w14:paraId="74EC1FD0" w14:textId="77777777" w:rsidR="007C70C3" w:rsidRDefault="00AB6C00">
            <w:pPr>
              <w:pStyle w:val="Compact"/>
            </w:pPr>
            <w:commentRangeStart w:id="48"/>
            <w:r>
              <w:t xml:space="preserve">Standardized by age structure in each region </w:t>
            </w:r>
            <m:oMath>
              <m:r>
                <w:rPr>
                  <w:rFonts w:ascii="Cambria Math" w:hAnsi="Cambria Math"/>
                </w:rPr>
                <m:t>i</m:t>
              </m:r>
              <w:commentRangeEnd w:id="48"/>
              <m:r>
                <m:rPr>
                  <m:sty m:val="p"/>
                </m:rPr>
                <w:rPr>
                  <w:rStyle w:val="CommentReference"/>
                </w:rPr>
                <w:commentReference w:id="48"/>
              </m:r>
            </m:oMath>
          </w:p>
        </w:tc>
      </w:tr>
      <w:tr w:rsidR="000A76CE" w14:paraId="73819AD9" w14:textId="77777777">
        <w:tc>
          <w:tcPr>
            <w:tcW w:w="0" w:type="auto"/>
          </w:tcPr>
          <w:p w14:paraId="4AD93BC6" w14:textId="77777777" w:rsidR="007C70C3" w:rsidRDefault="00AB6C00">
            <w:pPr>
              <w:pStyle w:val="Compact"/>
            </w:pPr>
            <w:commentRangeStart w:id="49"/>
            <w:r>
              <w:t>6. SIR (Standardized Incidence Ratio)</w:t>
            </w:r>
            <w:commentRangeEnd w:id="49"/>
            <w:r w:rsidR="00601546">
              <w:rPr>
                <w:rStyle w:val="CommentReference"/>
              </w:rPr>
              <w:commentReference w:id="49"/>
            </w:r>
          </w:p>
        </w:tc>
        <w:tc>
          <w:tcPr>
            <w:tcW w:w="0" w:type="auto"/>
          </w:tcPr>
          <w:p w14:paraId="0AD6F4FF" w14:textId="08213265" w:rsidR="007C70C3" w:rsidRDefault="00AB6C00">
            <w:pPr>
              <w:pStyle w:val="Compact"/>
            </w:pPr>
            <w:commentRangeStart w:id="50"/>
            <w:r>
              <w:t xml:space="preserve">Incidence </w:t>
            </w:r>
            <w:ins w:id="51" w:author="Author">
              <w:r w:rsidR="000A76CE">
                <w:t xml:space="preserve">in each region </w:t>
              </w:r>
            </w:ins>
            <m:oMath>
              <m:r>
                <w:ins w:id="52" w:author="Author">
                  <w:rPr>
                    <w:rFonts w:ascii="Cambria Math" w:hAnsi="Cambria Math"/>
                  </w:rPr>
                  <m:t>i</m:t>
                </w:ins>
              </m:r>
              <w:commentRangeStart w:id="53"/>
              <w:commentRangeEnd w:id="53"/>
              <m:r>
                <w:ins w:id="54" w:author="Author">
                  <m:rPr>
                    <m:sty m:val="p"/>
                  </m:rPr>
                  <w:rPr>
                    <w:rStyle w:val="CommentReference"/>
                  </w:rPr>
                  <w:commentReference w:id="53"/>
                </w:ins>
              </m:r>
              <m:r>
                <w:ins w:id="55" w:author="Author">
                  <w:rPr>
                    <w:rFonts w:ascii="Cambria Math" w:hAnsi="Cambria Math"/>
                  </w:rPr>
                  <m:t xml:space="preserve"> </m:t>
                </w:ins>
              </m:r>
            </m:oMath>
            <w:r>
              <w:t xml:space="preserve">standardized by population </w:t>
            </w:r>
            <w:del w:id="56" w:author="Author">
              <w:r w:rsidDel="000A76CE">
                <w:delText>at risk</w:delText>
              </w:r>
            </w:del>
            <w:ins w:id="57" w:author="Author">
              <w:r w:rsidR="000A76CE">
                <w:t>age-structure</w:t>
              </w:r>
            </w:ins>
            <w:r>
              <w:t xml:space="preserve"> </w:t>
            </w:r>
            <w:del w:id="58" w:author="Author">
              <w:r w:rsidDel="000A76CE">
                <w:delText xml:space="preserve">in each region </w:delText>
              </w:r>
            </w:del>
            <m:oMath>
              <m:r>
                <w:del w:id="59" w:author="Author">
                  <w:rPr>
                    <w:rFonts w:ascii="Cambria Math" w:hAnsi="Cambria Math"/>
                  </w:rPr>
                  <m:t>i</m:t>
                </w:del>
              </m:r>
              <w:commentRangeEnd w:id="50"/>
              <m:r>
                <w:del w:id="60" w:author="Author">
                  <m:rPr>
                    <m:sty m:val="p"/>
                  </m:rPr>
                  <w:rPr>
                    <w:rStyle w:val="CommentReference"/>
                  </w:rPr>
                  <w:commentReference w:id="50"/>
                </w:del>
              </m:r>
            </m:oMath>
          </w:p>
        </w:tc>
      </w:tr>
      <w:tr w:rsidR="000A76CE" w14:paraId="7D4FECA2" w14:textId="77777777">
        <w:tc>
          <w:tcPr>
            <w:tcW w:w="0" w:type="auto"/>
          </w:tcPr>
          <w:p w14:paraId="4E1E6A39" w14:textId="77777777" w:rsidR="007C70C3" w:rsidRDefault="00AB6C00">
            <w:pPr>
              <w:pStyle w:val="Compact"/>
            </w:pPr>
            <w:commentRangeStart w:id="61"/>
            <w:commentRangeStart w:id="62"/>
            <w:r>
              <w:t>7. Below or above Expected</w:t>
            </w:r>
          </w:p>
        </w:tc>
        <w:tc>
          <w:tcPr>
            <w:tcW w:w="0" w:type="auto"/>
          </w:tcPr>
          <w:p w14:paraId="7FDDDC0D" w14:textId="77777777" w:rsidR="007C70C3" w:rsidRDefault="00AB6C00">
            <w:pPr>
              <w:pStyle w:val="Compact"/>
            </w:pPr>
            <w:r>
              <w:t>An alternative expression of the SIR</w:t>
            </w:r>
            <w:commentRangeEnd w:id="61"/>
            <w:r w:rsidR="0072741E">
              <w:rPr>
                <w:rStyle w:val="CommentReference"/>
              </w:rPr>
              <w:commentReference w:id="61"/>
            </w:r>
            <w:r w:rsidR="00443A96">
              <w:rPr>
                <w:rStyle w:val="CommentReference"/>
              </w:rPr>
              <w:commentReference w:id="62"/>
            </w:r>
          </w:p>
        </w:tc>
      </w:tr>
      <w:commentRangeEnd w:id="62"/>
      <w:tr w:rsidR="000A76CE" w14:paraId="4059C710" w14:textId="77777777">
        <w:tc>
          <w:tcPr>
            <w:tcW w:w="0" w:type="auto"/>
          </w:tcPr>
          <w:p w14:paraId="7E360440" w14:textId="77777777" w:rsidR="007C70C3" w:rsidRDefault="00AB6C00">
            <w:pPr>
              <w:pStyle w:val="Compact"/>
            </w:pPr>
            <w:r>
              <w:t>8. RER</w:t>
            </w:r>
          </w:p>
        </w:tc>
        <w:tc>
          <w:tcPr>
            <w:tcW w:w="0" w:type="auto"/>
          </w:tcPr>
          <w:p w14:paraId="794DFFC3" w14:textId="62CD31B3" w:rsidR="007C70C3" w:rsidRDefault="00AB6C00">
            <w:pPr>
              <w:pStyle w:val="Compact"/>
            </w:pPr>
            <w:commentRangeStart w:id="63"/>
            <m:oMathPara>
              <m:oMath>
                <m:r>
                  <w:rPr>
                    <w:rFonts w:ascii="Cambria Math" w:hAnsi="Cambria Math"/>
                  </w:rPr>
                  <m:t>RER</m:t>
                </m:r>
                <w:commentRangeEnd w:id="63"/>
                <m:r>
                  <m:rPr>
                    <m:sty m:val="p"/>
                  </m:rPr>
                  <w:rPr>
                    <w:rStyle w:val="CommentReference"/>
                  </w:rPr>
                  <w:commentReference w:id="63"/>
                </m:r>
                <m:r>
                  <w:rPr>
                    <w:rFonts w:ascii="Cambria Math" w:hAnsi="Cambria Math"/>
                  </w:rPr>
                  <m:t>=</m:t>
                </m:r>
                <m:f>
                  <m:fPr>
                    <m:ctrlPr>
                      <w:rPr>
                        <w:rFonts w:ascii="Cambria Math" w:hAnsi="Cambria Math"/>
                      </w:rPr>
                    </m:ctrlPr>
                  </m:fPr>
                  <m:num>
                    <m:r>
                      <w:rPr>
                        <w:rFonts w:ascii="Cambria Math" w:hAnsi="Cambria Math"/>
                      </w:rPr>
                      <m:t>(Cancer related mortality</m:t>
                    </m:r>
                    <m:sSub>
                      <m:sSubPr>
                        <m:ctrlPr>
                          <w:rPr>
                            <w:rFonts w:ascii="Cambria Math" w:hAnsi="Cambria Math"/>
                          </w:rPr>
                        </m:ctrlPr>
                      </m:sSubPr>
                      <m:e>
                        <m:r>
                          <w:ins w:id="64" w:author="Author">
                            <w:rPr>
                              <w:rFonts w:ascii="Cambria Math" w:hAnsi="Cambria Math"/>
                            </w:rPr>
                            <m:t xml:space="preserve"> in 5 years</m:t>
                          </w:ins>
                        </m:r>
                        <m:r>
                          <w:rPr>
                            <w:rFonts w:ascii="Cambria Math" w:hAnsi="Cambria Math"/>
                          </w:rPr>
                          <m:t>)</m:t>
                        </m:r>
                      </m:e>
                      <m:sub>
                        <m:r>
                          <w:rPr>
                            <w:rFonts w:ascii="Cambria Math" w:hAnsi="Cambria Math"/>
                          </w:rPr>
                          <m:t>i</m:t>
                        </m:r>
                      </m:sub>
                    </m:sSub>
                  </m:num>
                  <m:den>
                    <m:r>
                      <w:rPr>
                        <w:rFonts w:ascii="Cambria Math" w:hAnsi="Cambria Math"/>
                      </w:rPr>
                      <m:t>Average cancer related mortality</m:t>
                    </m:r>
                    <m:r>
                      <w:ins w:id="65" w:author="Author">
                        <w:rPr>
                          <w:rFonts w:ascii="Cambria Math" w:hAnsi="Cambria Math"/>
                        </w:rPr>
                        <m:t xml:space="preserve"> in 5 years</m:t>
                      </w:ins>
                    </m:r>
                  </m:den>
                </m:f>
              </m:oMath>
            </m:oMathPara>
          </w:p>
        </w:tc>
      </w:tr>
      <w:tr w:rsidR="000A76CE" w14:paraId="7FB6D0ED" w14:textId="77777777">
        <w:tc>
          <w:tcPr>
            <w:tcW w:w="0" w:type="auto"/>
          </w:tcPr>
          <w:p w14:paraId="4F3687F4" w14:textId="77777777" w:rsidR="007C70C3" w:rsidRDefault="00AB6C00">
            <w:pPr>
              <w:pStyle w:val="Compact"/>
            </w:pPr>
            <w:r>
              <w:t>(Relative Excess Risk)</w:t>
            </w:r>
          </w:p>
        </w:tc>
        <w:tc>
          <w:tcPr>
            <w:tcW w:w="0" w:type="auto"/>
          </w:tcPr>
          <w:p w14:paraId="7A0A7EFE" w14:textId="2A4D4D45" w:rsidR="007C70C3" w:rsidRDefault="00601546">
            <w:pPr>
              <w:pStyle w:val="Compact"/>
            </w:pPr>
            <w:ins w:id="66" w:author="Author">
              <w:r>
                <w:t xml:space="preserve">An estimate of cancer survival, which </w:t>
              </w:r>
            </w:ins>
            <w:del w:id="67" w:author="Author">
              <w:r w:rsidR="00AB6C00" w:rsidDel="00601546">
                <w:delText>R</w:delText>
              </w:r>
            </w:del>
            <w:ins w:id="68" w:author="Author">
              <w:r>
                <w:t>r</w:t>
              </w:r>
            </w:ins>
            <w:r w:rsidR="00AB6C00">
              <w:t>epresents the estimate of cancer-related mortality within five years of diagnosis. Also referred to as ‘excess hazard ratio’</w:t>
            </w:r>
          </w:p>
        </w:tc>
      </w:tr>
    </w:tbl>
    <w:p w14:paraId="237A21A4" w14:textId="498F08AA" w:rsidR="007C70C3" w:rsidRDefault="00AB6C00">
      <w:pPr>
        <w:pStyle w:val="BodyText"/>
      </w:pPr>
      <w:r>
        <w:t>Roberts [</w:t>
      </w:r>
      <w:hyperlink w:anchor="ref-roberts2019communication">
        <w:r>
          <w:rPr>
            <w:rStyle w:val="Hyperlink"/>
          </w:rPr>
          <w:t>18</w:t>
        </w:r>
      </w:hyperlink>
      <w:r>
        <w:t xml:space="preserve">] identified 33 cancer atlases published between 2010 and 2018. Each of these online atlases uses choropleth maps. All except one of these were published by non-commercial organizations, including not-for-profits, government, research organizations, advocacy groups or government-funded partnerships. Figure 1 displays a subset of maps from these atlases, the selection varies in the geographies explored. Figure 1b shows </w:t>
      </w:r>
      <w:proofErr w:type="spellStart"/>
      <w:r>
        <w:t>Globocan</w:t>
      </w:r>
      <w:proofErr w:type="spellEnd"/>
      <w:r>
        <w:t xml:space="preserve"> 2018 [</w:t>
      </w:r>
      <w:hyperlink w:anchor="ref-Globocan">
        <w:r>
          <w:rPr>
            <w:rStyle w:val="Hyperlink"/>
          </w:rPr>
          <w:t>11</w:t>
        </w:r>
      </w:hyperlink>
      <w:r>
        <w:t xml:space="preserve">] which explores Estimated Cancer Incidence, Mortality and Prevalence Worldwide using </w:t>
      </w:r>
      <w:ins w:id="69" w:author="Author">
        <w:r w:rsidR="000A76CE">
          <w:t xml:space="preserve">estimates </w:t>
        </w:r>
      </w:ins>
      <w:del w:id="70" w:author="Author">
        <w:r w:rsidDel="000A76CE">
          <w:delText xml:space="preserve">data </w:delText>
        </w:r>
      </w:del>
      <w:ins w:id="71" w:author="Author">
        <w:r w:rsidR="000A76CE">
          <w:t>based on available country</w:t>
        </w:r>
      </w:ins>
      <w:del w:id="72" w:author="Author">
        <w:r w:rsidDel="000A76CE">
          <w:delText>sourced from</w:delText>
        </w:r>
      </w:del>
      <w:r>
        <w:t xml:space="preserve"> cancer registries</w:t>
      </w:r>
      <w:del w:id="73" w:author="Author">
        <w:r w:rsidDel="000A76CE">
          <w:delText xml:space="preserve"> of each country</w:delText>
        </w:r>
      </w:del>
      <w:r>
        <w:t xml:space="preserve">. The Bowel Cancer </w:t>
      </w:r>
      <w:r>
        <w:lastRenderedPageBreak/>
        <w:t xml:space="preserve">Australia Atlas in Figure 1d presents an example of a cancer specific atlas – it shows the </w:t>
      </w:r>
      <w:del w:id="74" w:author="Author">
        <w:r w:rsidDel="000A76CE">
          <w:delText xml:space="preserve">average </w:delText>
        </w:r>
      </w:del>
      <w:r>
        <w:t>Standardized Incidence Ratio of colorectal cancer for Australian males from 2006 to 2010 [</w:t>
      </w:r>
      <w:hyperlink w:anchor="ref-Bowel">
        <w:r>
          <w:rPr>
            <w:rStyle w:val="Hyperlink"/>
          </w:rPr>
          <w:t>13</w:t>
        </w:r>
      </w:hyperlink>
      <w:r>
        <w:t xml:space="preserve">]. Like many of the atlases examined, there is a choice of </w:t>
      </w:r>
      <w:commentRangeStart w:id="75"/>
      <w:r>
        <w:t xml:space="preserve">gender </w:t>
      </w:r>
      <w:commentRangeEnd w:id="75"/>
      <w:r w:rsidR="00B84D69">
        <w:rPr>
          <w:rStyle w:val="CommentReference"/>
        </w:rPr>
        <w:commentReference w:id="75"/>
      </w:r>
      <w:r>
        <w:t>displayed in the Bowel Cancer Atlas. Gender is displayed in side-by-side maps in the Map of Cancer Mortality Rates in Spain (Figure 1f) [</w:t>
      </w:r>
      <w:hyperlink w:anchor="ref-cancerSpain">
        <w:r>
          <w:rPr>
            <w:rStyle w:val="Hyperlink"/>
          </w:rPr>
          <w:t>15</w:t>
        </w:r>
      </w:hyperlink>
      <w:r>
        <w:t>].</w:t>
      </w:r>
    </w:p>
    <w:p w14:paraId="1F6948B4" w14:textId="4B07A22F" w:rsidR="007C70C3" w:rsidRDefault="00AB6C00">
      <w:pPr>
        <w:pStyle w:val="BodyText"/>
      </w:pPr>
      <w:r>
        <w:t>Resolution of the maps varies greatly. Figure 1b shows global information at a national level. The United States Cancer Statistics [</w:t>
      </w:r>
      <w:hyperlink w:anchor="ref-USInteractive">
        <w:r>
          <w:rPr>
            <w:rStyle w:val="Hyperlink"/>
          </w:rPr>
          <w:t>14</w:t>
        </w:r>
      </w:hyperlink>
      <w:r>
        <w:t>] shows data aggregated at the state level</w:t>
      </w:r>
      <w:ins w:id="76" w:author="Author">
        <w:r w:rsidR="000A76CE">
          <w:t xml:space="preserve"> (n=xx)</w:t>
        </w:r>
      </w:ins>
      <w:r>
        <w:t>. The Environment and Health Atlas of England and Wales [</w:t>
      </w:r>
      <w:hyperlink w:anchor="ref-EnvEnglandWales2">
        <w:r>
          <w:rPr>
            <w:rStyle w:val="Hyperlink"/>
          </w:rPr>
          <w:t>10</w:t>
        </w:r>
      </w:hyperlink>
      <w:r>
        <w:t>] (Figure 1a) shows the relative risk for women developing lung cancer at a neighborhood (small-area) scale</w:t>
      </w:r>
      <w:ins w:id="77" w:author="Author">
        <w:r w:rsidR="000A76CE">
          <w:t xml:space="preserve"> (n=xxx)</w:t>
        </w:r>
      </w:ins>
      <w:r>
        <w:t xml:space="preserve">. The Atlas of Cancer in Queensland (Figure 1c) shows the relative incidence ratio of lung cancer in males for each Statistical </w:t>
      </w:r>
      <w:del w:id="78" w:author="Author">
        <w:r w:rsidDel="000A76CE">
          <w:delText xml:space="preserve">Area at Level 2 </w:delText>
        </w:r>
      </w:del>
      <w:ins w:id="79" w:author="Author">
        <w:r w:rsidR="000A76CE">
          <w:t xml:space="preserve">Local Area </w:t>
        </w:r>
      </w:ins>
      <w:commentRangeStart w:id="80"/>
      <w:r>
        <w:t>[</w:t>
      </w:r>
      <w:hyperlink w:anchor="ref-abs2016">
        <w:r>
          <w:rPr>
            <w:rStyle w:val="Hyperlink"/>
          </w:rPr>
          <w:t>19</w:t>
        </w:r>
      </w:hyperlink>
      <w:r>
        <w:t xml:space="preserve">] </w:t>
      </w:r>
      <w:commentRangeEnd w:id="80"/>
      <w:r w:rsidR="000A76CE">
        <w:rPr>
          <w:rStyle w:val="CommentReference"/>
        </w:rPr>
        <w:commentReference w:id="80"/>
      </w:r>
      <w:r>
        <w:t>in the state of Queensland within Australia [</w:t>
      </w:r>
      <w:hyperlink w:anchor="ref-QLDcancerAtlas">
        <w:r>
          <w:rPr>
            <w:rStyle w:val="Hyperlink"/>
          </w:rPr>
          <w:t>12</w:t>
        </w:r>
      </w:hyperlink>
      <w:r>
        <w:t>]</w:t>
      </w:r>
      <w:ins w:id="81" w:author="Author">
        <w:r w:rsidR="000A76CE">
          <w:t xml:space="preserve"> (n=4</w:t>
        </w:r>
        <w:r w:rsidR="00596373">
          <w:t>xx)</w:t>
        </w:r>
      </w:ins>
      <w:r>
        <w:t>.</w:t>
      </w:r>
    </w:p>
    <w:p w14:paraId="2516D6BE" w14:textId="7EE5B47F" w:rsidR="007C70C3" w:rsidRDefault="00AB6C00">
      <w:pPr>
        <w:pStyle w:val="BodyText"/>
        <w:rPr>
          <w:ins w:id="82" w:author="Author"/>
        </w:rPr>
      </w:pPr>
      <w:r>
        <w:t>Age-specific atlases are less common. Figure 1g displays Atlas of Childhood Cancer in Ontario, this communicates the incidence rate of childhood cancers per 100,000 (by census division) for children aged 0-14, in Ontario from 1995 to 2004 [</w:t>
      </w:r>
      <w:hyperlink w:anchor="ref-OntarioPediatric">
        <w:r>
          <w:rPr>
            <w:rStyle w:val="Hyperlink"/>
          </w:rPr>
          <w:t>16</w:t>
        </w:r>
      </w:hyperlink>
      <w:r>
        <w:t>].</w:t>
      </w:r>
    </w:p>
    <w:p w14:paraId="564219DB" w14:textId="064A22EB" w:rsidR="00596373" w:rsidRDefault="00596373">
      <w:pPr>
        <w:pStyle w:val="BodyText"/>
      </w:pPr>
      <w:ins w:id="83" w:author="Author">
        <w:r>
          <w:t xml:space="preserve">As data becomes </w:t>
        </w:r>
        <w:proofErr w:type="gramStart"/>
        <w:r>
          <w:t>more sparse</w:t>
        </w:r>
        <w:proofErr w:type="gramEnd"/>
        <w:r>
          <w:t>, either by increasing geographic resolution or stratifying by age/sex, obtaining reliable estimates becomes more difficult. Many atlases analyzing smaller areas use statistical modelling to produce estimates, although some continue to use simple calculations and suppress regions where estimates are unstable (e.g. (mention some)).</w:t>
        </w:r>
      </w:ins>
    </w:p>
    <w:p w14:paraId="7838F716" w14:textId="77777777" w:rsidR="007C70C3" w:rsidRDefault="00AB6C00">
      <w:pPr>
        <w:pStyle w:val="Heading2"/>
      </w:pPr>
      <w:bookmarkStart w:id="84" w:name="additional-considerations"/>
      <w:r>
        <w:t>2.2 Additional considerations</w:t>
      </w:r>
      <w:bookmarkEnd w:id="84"/>
    </w:p>
    <w:p w14:paraId="3C6BEC72" w14:textId="77777777" w:rsidR="007C70C3" w:rsidRDefault="00AB6C00">
      <w:pPr>
        <w:pStyle w:val="FirstParagraph"/>
      </w:pPr>
      <w:r>
        <w:t>Cancer atlases often display supplementary graphs and plots to add more information. Additional materials such as tables, graphs, and text explanations support understanding and inference derived from maps, ensuring the message communicated will be consistent across a range of viewers [</w:t>
      </w:r>
      <w:hyperlink w:anchor="ref-CPISACA">
        <w:r>
          <w:rPr>
            <w:rStyle w:val="Hyperlink"/>
          </w:rPr>
          <w:t>6</w:t>
        </w:r>
      </w:hyperlink>
      <w:r>
        <w:t>]. The many displays of statistical summaries, including dot plots, bar plots, box plots, cumulative distribution plots, scatter plots, and normal probability plots, can provide alternative views of the cancer statistics. These can also display supporting statistics such as error, confidence intervals, distributions, sample or population sizes, and standard deviation.</w:t>
      </w:r>
    </w:p>
    <w:p w14:paraId="135AA928" w14:textId="77777777" w:rsidR="007C70C3" w:rsidRDefault="00AB6C00">
      <w:pPr>
        <w:pStyle w:val="BodyText"/>
      </w:pPr>
      <w:r>
        <w:t>The statistics communicated in atlases are often used to describe differences between areas. This can occur at different levels of aggregation. Aggregation of global health statistics occurs within administrative and arbitrarily defined regions, such as those used by the World Health Organization and the United Nations [</w:t>
      </w:r>
      <w:hyperlink w:anchor="ref-IARC_3">
        <w:r>
          <w:rPr>
            <w:rStyle w:val="Hyperlink"/>
          </w:rPr>
          <w:t>20</w:t>
        </w:r>
      </w:hyperlink>
      <w:r>
        <w:t>]. World atlases can allow for displays of data aggregated into continents, countries, states, provinces and congressional districts [</w:t>
      </w:r>
      <w:hyperlink w:anchor="ref-USInteractive">
        <w:r>
          <w:rPr>
            <w:rStyle w:val="Hyperlink"/>
          </w:rPr>
          <w:t>14</w:t>
        </w:r>
      </w:hyperlink>
      <w:r>
        <w:t>]. Each population area will probably have a different number of people, which is typically used to calibrate the statistic. Cancer atlases may also communicate the distribution of the population living in all areas in a table or histogram display [</w:t>
      </w:r>
      <w:hyperlink w:anchor="ref-NICR_1">
        <w:r>
          <w:rPr>
            <w:rStyle w:val="Hyperlink"/>
          </w:rPr>
          <w:t>21</w:t>
        </w:r>
      </w:hyperlink>
      <w:r>
        <w:t>]. Atlases can connect the population to the land available to them by communicating population density.</w:t>
      </w:r>
    </w:p>
    <w:p w14:paraId="181831E9" w14:textId="47C642A8" w:rsidR="007C70C3" w:rsidRDefault="00AB6C00">
      <w:pPr>
        <w:pStyle w:val="BodyText"/>
      </w:pPr>
      <w:r>
        <w:lastRenderedPageBreak/>
        <w:t>Maps can also be used to focus on demographic strata, such as age and sex. Some of the digital atlases surveyed allow subsets such as males, females, or those aged over 65, to be selected for display</w:t>
      </w:r>
      <w:ins w:id="85" w:author="Author">
        <w:r w:rsidR="00596373">
          <w:t xml:space="preserve"> (give refs)</w:t>
        </w:r>
      </w:ins>
      <w:r>
        <w:t xml:space="preserve">. Similarly, </w:t>
      </w:r>
      <w:commentRangeStart w:id="86"/>
      <w:r>
        <w:t>socioeconomic indicators, such as unemployment rates, poverty rates, remoteness, and education levels</w:t>
      </w:r>
      <w:commentRangeEnd w:id="86"/>
      <w:r w:rsidR="00B84D69">
        <w:rPr>
          <w:rStyle w:val="CommentReference"/>
        </w:rPr>
        <w:commentReference w:id="86"/>
      </w:r>
      <w:r>
        <w:t xml:space="preserve">, can be used to filter data, in order to communicate how cancer prevalence varies for different </w:t>
      </w:r>
      <w:ins w:id="87" w:author="Author">
        <w:r w:rsidR="00B84D69">
          <w:t>population subgroups</w:t>
        </w:r>
      </w:ins>
      <w:del w:id="88" w:author="Author">
        <w:r w:rsidDel="00B84D69">
          <w:delText>members of society</w:delText>
        </w:r>
      </w:del>
      <w:r>
        <w:t xml:space="preserve">. </w:t>
      </w:r>
      <w:commentRangeStart w:id="89"/>
      <w:r>
        <w:t>Few atlases provide this level of detail.</w:t>
      </w:r>
      <w:commentRangeEnd w:id="89"/>
      <w:r w:rsidR="00596373">
        <w:rPr>
          <w:rStyle w:val="CommentReference"/>
        </w:rPr>
        <w:commentReference w:id="89"/>
      </w:r>
    </w:p>
    <w:p w14:paraId="733F6AF8" w14:textId="6966760E" w:rsidR="007C70C3" w:rsidRDefault="00AB6C00">
      <w:pPr>
        <w:pStyle w:val="BodyText"/>
      </w:pPr>
      <w:r>
        <w:t xml:space="preserve">Introducing population and demographic information helps to interpret the rates in areas effectively, but there will still be uncertainty around the rates. To address this, a cancer atlas often communicates uncertainty about the value of a statistic. There are several potential sources of uncertainty: sampling error, errors arising from the disease reporting </w:t>
      </w:r>
      <w:ins w:id="90" w:author="Author">
        <w:r w:rsidR="007E342E">
          <w:t xml:space="preserve">or data collection </w:t>
        </w:r>
      </w:ins>
      <w:r>
        <w:t>process</w:t>
      </w:r>
      <w:del w:id="91" w:author="Author">
        <w:r w:rsidDel="007E342E">
          <w:delText xml:space="preserve"> (or data collection)</w:delText>
        </w:r>
      </w:del>
      <w:r>
        <w:t xml:space="preserve">, and </w:t>
      </w:r>
      <w:del w:id="92" w:author="Author">
        <w:r w:rsidDel="007E342E">
          <w:delText xml:space="preserve">errors </w:delText>
        </w:r>
      </w:del>
      <w:ins w:id="93" w:author="Author">
        <w:r w:rsidR="007E342E">
          <w:t xml:space="preserve">uncertainty </w:t>
        </w:r>
      </w:ins>
      <w:r>
        <w:t xml:space="preserve">arising from the statistical modeling or simulation process. The most common measures used to present uncertainty are </w:t>
      </w:r>
      <w:commentRangeStart w:id="94"/>
      <w:r>
        <w:t xml:space="preserve">credible or confidence intervals </w:t>
      </w:r>
      <w:commentRangeEnd w:id="94"/>
      <w:r w:rsidR="007E342E">
        <w:rPr>
          <w:rStyle w:val="CommentReference"/>
        </w:rPr>
        <w:commentReference w:id="94"/>
      </w:r>
      <w:r>
        <w:t xml:space="preserve">(CIs). Displaying the uncertainty associated with reported statistics is a vital feature of a cancer map, but it is difficult to display effectively. </w:t>
      </w:r>
      <w:commentRangeStart w:id="95"/>
      <w:r>
        <w:t xml:space="preserve">The map </w:t>
      </w:r>
      <w:commentRangeEnd w:id="95"/>
      <w:r w:rsidR="007E342E">
        <w:rPr>
          <w:rStyle w:val="CommentReference"/>
        </w:rPr>
        <w:commentReference w:id="95"/>
      </w:r>
      <w:r>
        <w:t>focuses on displaying the statistic and lacks additional space to represent the uncertainty. Providing an adjacent map or overlaying maps with symbols [</w:t>
      </w:r>
      <w:hyperlink w:anchor="ref-VSSDCUC">
        <w:r>
          <w:rPr>
            <w:rStyle w:val="Hyperlink"/>
          </w:rPr>
          <w:t>22</w:t>
        </w:r>
      </w:hyperlink>
      <w:r>
        <w:t>] are two common solutions.</w:t>
      </w:r>
    </w:p>
    <w:p w14:paraId="62F79631" w14:textId="77777777" w:rsidR="007C70C3" w:rsidRDefault="00AB6C00">
      <w:pPr>
        <w:pStyle w:val="Heading2"/>
      </w:pPr>
      <w:bookmarkStart w:id="96" w:name="ch:chorolimit"/>
      <w:r>
        <w:t>2.3 Limitations of choropleth displays</w:t>
      </w:r>
      <w:bookmarkEnd w:id="96"/>
    </w:p>
    <w:p w14:paraId="4F49B76F" w14:textId="77777777" w:rsidR="007C70C3" w:rsidRDefault="00AB6C00">
      <w:pPr>
        <w:pStyle w:val="FirstParagraph"/>
      </w:pPr>
      <w:r>
        <w:t>Australia presents an extreme case of an urban rural divide. The land mass occupied by urban electoral districts is only 10% of Australia, yet 90% of the population live in these urban areas [</w:t>
      </w:r>
      <w:hyperlink w:anchor="ref-ACTUC">
        <w:r>
          <w:rPr>
            <w:rStyle w:val="Hyperlink"/>
          </w:rPr>
          <w:t>23</w:t>
        </w:r>
      </w:hyperlink>
      <w:r>
        <w:t>].</w:t>
      </w:r>
    </w:p>
    <w:p w14:paraId="5A0EEACC" w14:textId="71B89D87" w:rsidR="007C70C3" w:rsidRDefault="00AB6C00">
      <w:pPr>
        <w:pStyle w:val="BodyText"/>
      </w:pPr>
      <w:r>
        <w:t xml:space="preserve">Choropleth maps </w:t>
      </w:r>
      <w:del w:id="97" w:author="Author">
        <w:r w:rsidDel="00596373">
          <w:delText xml:space="preserve">provide a familiar display, which </w:delText>
        </w:r>
      </w:del>
      <w:r>
        <w:t>show</w:t>
      </w:r>
      <w:del w:id="98" w:author="Author">
        <w:r w:rsidDel="00596373">
          <w:delText>s</w:delText>
        </w:r>
      </w:del>
      <w:r>
        <w:t xml:space="preserve"> data in a geographically </w:t>
      </w:r>
      <w:proofErr w:type="spellStart"/>
      <w:r>
        <w:t>recognisable</w:t>
      </w:r>
      <w:proofErr w:type="spellEnd"/>
      <w:r>
        <w:t xml:space="preserve"> way. A disadvantage is that the different population and geographical sizes of administrative areas can attract attention to the shades of the underpopulated but large areas [</w:t>
      </w:r>
      <w:hyperlink w:anchor="ref-EI">
        <w:r>
          <w:rPr>
            <w:rStyle w:val="Hyperlink"/>
          </w:rPr>
          <w:t>3</w:t>
        </w:r>
      </w:hyperlink>
      <w:r>
        <w:t xml:space="preserve">]. </w:t>
      </w:r>
      <w:proofErr w:type="spellStart"/>
      <w:r>
        <w:t>Skowronnek</w:t>
      </w:r>
      <w:proofErr w:type="spellEnd"/>
      <w:r>
        <w:t xml:space="preserve"> also [</w:t>
      </w:r>
      <w:hyperlink w:anchor="ref-BCM">
        <w:r>
          <w:rPr>
            <w:rStyle w:val="Hyperlink"/>
          </w:rPr>
          <w:t>4</w:t>
        </w:r>
      </w:hyperlink>
      <w:r>
        <w:t>] discusses how choropleth maps suffer from area-size bias, as they give a ‘stronger visual weight’ to large administrative units. The administrative boundaries used to define regions may limit a choropleth display, as this display unfaithfully represents the disease distribution across the region by obscuring small geographic areas. Sparsely populated rural areas are emphasized, whereas the areas representing inner city communities are very small. This is especially true for Australia.</w:t>
      </w:r>
    </w:p>
    <w:p w14:paraId="09528D46" w14:textId="77777777" w:rsidR="007C70C3" w:rsidRDefault="00AB6C00">
      <w:pPr>
        <w:pStyle w:val="BodyText"/>
      </w:pPr>
      <w:r>
        <w:t xml:space="preserve">Choropleth maps </w:t>
      </w:r>
      <w:proofErr w:type="spellStart"/>
      <w:r>
        <w:t>colour</w:t>
      </w:r>
      <w:proofErr w:type="spellEnd"/>
      <w:r>
        <w:t xml:space="preserve"> each geographic unit to allow map users to measure the value of the statistic [</w:t>
      </w:r>
      <w:hyperlink w:anchor="ref-EI">
        <w:r>
          <w:rPr>
            <w:rStyle w:val="Hyperlink"/>
          </w:rPr>
          <w:t>3</w:t>
        </w:r>
      </w:hyperlink>
      <w:r>
        <w:t xml:space="preserve">]. Map users contrast the colours in </w:t>
      </w:r>
      <w:proofErr w:type="spellStart"/>
      <w:r>
        <w:t>neighbouring</w:t>
      </w:r>
      <w:proofErr w:type="spellEnd"/>
      <w:r>
        <w:t xml:space="preserve"> areas to understand the spatial distribution. The </w:t>
      </w:r>
      <w:proofErr w:type="spellStart"/>
      <w:r>
        <w:t>ColorBrewer</w:t>
      </w:r>
      <w:proofErr w:type="spellEnd"/>
      <w:r>
        <w:t xml:space="preserve"> system [</w:t>
      </w:r>
      <w:hyperlink w:anchor="ref-CB">
        <w:r>
          <w:rPr>
            <w:rStyle w:val="Hyperlink"/>
          </w:rPr>
          <w:t>24</w:t>
        </w:r>
      </w:hyperlink>
      <w:r>
        <w:t xml:space="preserve">] and </w:t>
      </w:r>
      <w:proofErr w:type="spellStart"/>
      <w:r>
        <w:t>viridis</w:t>
      </w:r>
      <w:proofErr w:type="spellEnd"/>
      <w:r>
        <w:t xml:space="preserve"> [</w:t>
      </w:r>
      <w:hyperlink w:anchor="ref-viridis">
        <w:r>
          <w:rPr>
            <w:rStyle w:val="Hyperlink"/>
          </w:rPr>
          <w:t>25</w:t>
        </w:r>
      </w:hyperlink>
      <w:r>
        <w:t xml:space="preserve">] palettes provide effective </w:t>
      </w:r>
      <w:proofErr w:type="spellStart"/>
      <w:r>
        <w:t>colour</w:t>
      </w:r>
      <w:proofErr w:type="spellEnd"/>
      <w:r>
        <w:t xml:space="preserve"> schemes for qualitative, sequential and diverging data. When communicating information using </w:t>
      </w:r>
      <w:proofErr w:type="spellStart"/>
      <w:r>
        <w:t>colour</w:t>
      </w:r>
      <w:proofErr w:type="spellEnd"/>
      <w:r>
        <w:t xml:space="preserve">, a map creator should use a scheme that </w:t>
      </w:r>
      <w:commentRangeStart w:id="99"/>
      <w:r>
        <w:t>has a linear color gradient</w:t>
      </w:r>
      <w:commentRangeEnd w:id="99"/>
      <w:r w:rsidR="007E342E">
        <w:rPr>
          <w:rStyle w:val="CommentReference"/>
        </w:rPr>
        <w:commentReference w:id="99"/>
      </w:r>
      <w:r>
        <w:t xml:space="preserve">, with perceptually uniform color spaces that match equal steps in data space with equal steps in the </w:t>
      </w:r>
      <w:proofErr w:type="spellStart"/>
      <w:r>
        <w:t>colour</w:t>
      </w:r>
      <w:proofErr w:type="spellEnd"/>
      <w:r>
        <w:t xml:space="preserve"> space [</w:t>
      </w:r>
      <w:hyperlink w:anchor="ref-PUCS">
        <w:r>
          <w:rPr>
            <w:rStyle w:val="Hyperlink"/>
          </w:rPr>
          <w:t>26</w:t>
        </w:r>
      </w:hyperlink>
      <w:r>
        <w:t>]. The use of borders and backgrounds, and their colours, can also change the appearance of the colors representing the value of the statistics [</w:t>
      </w:r>
      <w:hyperlink w:anchor="ref-CB">
        <w:r>
          <w:rPr>
            <w:rStyle w:val="Hyperlink"/>
          </w:rPr>
          <w:t>24</w:t>
        </w:r>
      </w:hyperlink>
      <w:r>
        <w:t xml:space="preserve">]. These supports can be used to </w:t>
      </w:r>
      <w:r>
        <w:lastRenderedPageBreak/>
        <w:t xml:space="preserve">implement a reference point in the </w:t>
      </w:r>
      <w:proofErr w:type="spellStart"/>
      <w:r>
        <w:t>colour</w:t>
      </w:r>
      <w:proofErr w:type="spellEnd"/>
      <w:r>
        <w:t xml:space="preserve"> scheme as well as orient users to the geographic regions.</w:t>
      </w:r>
    </w:p>
    <w:p w14:paraId="3F025EE4" w14:textId="77777777" w:rsidR="007C70C3" w:rsidRDefault="00AB6C00">
      <w:pPr>
        <w:pStyle w:val="BodyText"/>
      </w:pPr>
      <w:commentRangeStart w:id="100"/>
      <w:r>
        <w:t xml:space="preserve">Inset maps like in Brisbane city in Figure 1c of the state of Queensland are commonly used to reduce distorted interpretations, but it is a </w:t>
      </w:r>
      <w:proofErr w:type="spellStart"/>
      <w:r>
        <w:t>bandaid</w:t>
      </w:r>
      <w:proofErr w:type="spellEnd"/>
      <w:r>
        <w:t xml:space="preserve"> remedy. For Australia, many, many inset maps would be needed.</w:t>
      </w:r>
      <w:commentRangeEnd w:id="100"/>
      <w:r w:rsidR="007E342E">
        <w:rPr>
          <w:rStyle w:val="CommentReference"/>
        </w:rPr>
        <w:commentReference w:id="100"/>
      </w:r>
    </w:p>
    <w:p w14:paraId="58FF2DF6" w14:textId="77777777" w:rsidR="007C70C3" w:rsidRDefault="00AB6C00">
      <w:pPr>
        <w:pStyle w:val="Heading1"/>
      </w:pPr>
      <w:bookmarkStart w:id="101" w:name="ch:alternatives"/>
      <w:r>
        <w:t>3. Contemporary alternatives to choropleth maps</w:t>
      </w:r>
      <w:bookmarkEnd w:id="101"/>
    </w:p>
    <w:p w14:paraId="50932E1A" w14:textId="77777777" w:rsidR="007C70C3" w:rsidRDefault="00AB6C00">
      <w:pPr>
        <w:pStyle w:val="Heading2"/>
      </w:pPr>
      <w:bookmarkStart w:id="102" w:name="cartograms"/>
      <w:r>
        <w:t>3.1 Cartograms</w:t>
      </w:r>
      <w:bookmarkEnd w:id="102"/>
    </w:p>
    <w:p w14:paraId="395C7F53" w14:textId="77777777" w:rsidR="007C70C3" w:rsidRDefault="00AB6C00">
      <w:pPr>
        <w:pStyle w:val="FirstParagraph"/>
      </w:pPr>
      <w:r>
        <w:t>Choropleth maps imply uniformity of data across the geographic space but population densities are unlikely to be uniform [</w:t>
      </w:r>
      <w:hyperlink w:anchor="ref-BCM">
        <w:r>
          <w:rPr>
            <w:rStyle w:val="Hyperlink"/>
          </w:rPr>
          <w:t>4</w:t>
        </w:r>
      </w:hyperlink>
      <w:r>
        <w:t>]. Cartographers developed the cartogram to draw the attention to the population by transforming the map [</w:t>
      </w:r>
      <w:hyperlink w:anchor="ref-ACCAC">
        <w:r>
          <w:rPr>
            <w:rStyle w:val="Hyperlink"/>
          </w:rPr>
          <w:t>27</w:t>
        </w:r>
      </w:hyperlink>
      <w:r>
        <w:t>]. The resulting display can communicate the impact of the disease more accurately across the population, as recorded by the statistic, at the sacrifice of geographic accuracy.</w:t>
      </w:r>
    </w:p>
    <w:p w14:paraId="2C8D71DD" w14:textId="77777777" w:rsidR="007C70C3" w:rsidRDefault="00AB6C00">
      <w:pPr>
        <w:pStyle w:val="BodyText"/>
      </w:pPr>
      <w:r>
        <w:t xml:space="preserve">When a map creator desires a uniform population density of the map base, the purposeful distortion of the map space is beneficial. </w:t>
      </w:r>
      <w:commentRangeStart w:id="103"/>
      <w:r>
        <w:t xml:space="preserve">The “population distribution is often extremely uneven”, </w:t>
      </w:r>
      <w:commentRangeEnd w:id="103"/>
      <w:r w:rsidR="007E342E">
        <w:rPr>
          <w:rStyle w:val="CommentReference"/>
        </w:rPr>
        <w:commentReference w:id="103"/>
      </w:r>
      <w:commentRangeStart w:id="104"/>
      <w:r>
        <w:t>making a distortion necessary so that population is more faithfully represented as a uniformly distributed background for the statistic to be presented</w:t>
      </w:r>
      <w:commentRangeEnd w:id="104"/>
      <w:r w:rsidR="007E342E">
        <w:rPr>
          <w:rStyle w:val="CommentReference"/>
        </w:rPr>
        <w:commentReference w:id="104"/>
      </w:r>
      <w:r>
        <w:t xml:space="preserve"> [</w:t>
      </w:r>
      <w:hyperlink w:anchor="ref-ACTUC">
        <w:r>
          <w:rPr>
            <w:rStyle w:val="Hyperlink"/>
          </w:rPr>
          <w:t>23</w:t>
        </w:r>
      </w:hyperlink>
      <w:r>
        <w:t>] [</w:t>
      </w:r>
      <w:hyperlink w:anchor="ref-CTTMB">
        <w:r>
          <w:rPr>
            <w:rStyle w:val="Hyperlink"/>
          </w:rPr>
          <w:t>28</w:t>
        </w:r>
      </w:hyperlink>
      <w:r>
        <w:t>] [</w:t>
      </w:r>
      <w:hyperlink w:anchor="ref-GOINO">
        <w:r>
          <w:rPr>
            <w:rStyle w:val="Hyperlink"/>
          </w:rPr>
          <w:t>29</w:t>
        </w:r>
      </w:hyperlink>
      <w:r>
        <w:t>]. An area cartogram [</w:t>
      </w:r>
      <w:hyperlink w:anchor="ref-NAC">
        <w:r>
          <w:rPr>
            <w:rStyle w:val="Hyperlink"/>
          </w:rPr>
          <w:t>30</w:t>
        </w:r>
      </w:hyperlink>
      <w:r>
        <w:t>], or population-by-area cartogram [</w:t>
      </w:r>
      <w:hyperlink w:anchor="ref-TAAM">
        <w:r>
          <w:rPr>
            <w:rStyle w:val="Hyperlink"/>
          </w:rPr>
          <w:t>31</w:t>
        </w:r>
      </w:hyperlink>
      <w:r>
        <w:t>] is produced from the distortion of the geographical shape according to population. Event cartograms [</w:t>
      </w:r>
      <w:hyperlink w:anchor="ref-VSSDCUC">
        <w:r>
          <w:rPr>
            <w:rStyle w:val="Hyperlink"/>
          </w:rPr>
          <w:t>22</w:t>
        </w:r>
      </w:hyperlink>
      <w:r>
        <w:t>] change the area of regions on a map depending on the amount of disease-related events, rather than population.</w:t>
      </w:r>
    </w:p>
    <w:p w14:paraId="4955F58A" w14:textId="77777777" w:rsidR="007C70C3" w:rsidRDefault="00AB6C00">
      <w:pPr>
        <w:pStyle w:val="BodyText"/>
      </w:pPr>
      <w:r>
        <w:t xml:space="preserve">Cartograms provide an alternative visualization method for statistical and geographical information. </w:t>
      </w:r>
      <w:proofErr w:type="spellStart"/>
      <w:r>
        <w:t>Monmonier</w:t>
      </w:r>
      <w:proofErr w:type="spellEnd"/>
      <w:r>
        <w:t xml:space="preserve"> [</w:t>
      </w:r>
      <w:hyperlink w:anchor="ref-HTLWM">
        <w:r>
          <w:rPr>
            <w:rStyle w:val="Hyperlink"/>
          </w:rPr>
          <w:t>32</w:t>
        </w:r>
      </w:hyperlink>
      <w:r>
        <w:t>] suggests that map creators can use white lies to create useful spatial displays. It is easy for the reader to disregard the impact of transformations used to create cartograms, for the benefit of reading the statistical distribution more accurately with approximate geographic information. The spatial transformation of map regions relative to the data emphasizes the data distribution instead of land size [</w:t>
      </w:r>
      <w:hyperlink w:anchor="ref-CBATCC">
        <w:r>
          <w:rPr>
            <w:rStyle w:val="Hyperlink"/>
          </w:rPr>
          <w:t>33</w:t>
        </w:r>
      </w:hyperlink>
      <w:r>
        <w:t>]. When visualizing population statistics, Dorling considers this design ‘more socially just’ [</w:t>
      </w:r>
      <w:hyperlink w:anchor="ref-ACTUC">
        <w:r>
          <w:rPr>
            <w:rStyle w:val="Hyperlink"/>
          </w:rPr>
          <w:t>23</w:t>
        </w:r>
      </w:hyperlink>
      <w:r>
        <w:t>], or honest [</w:t>
      </w:r>
      <w:hyperlink w:anchor="ref-NISCC">
        <w:r>
          <w:rPr>
            <w:rStyle w:val="Hyperlink"/>
          </w:rPr>
          <w:t>34</w:t>
        </w:r>
      </w:hyperlink>
      <w:r>
        <w:t>], giving equitable representation and attention to all members of the population and reducing the visual impact of large areas with small populations [</w:t>
      </w:r>
      <w:hyperlink w:anchor="ref-DMAHP">
        <w:r>
          <w:rPr>
            <w:rStyle w:val="Hyperlink"/>
          </w:rPr>
          <w:t>5</w:t>
        </w:r>
      </w:hyperlink>
      <w:r>
        <w:t>]. Howe [</w:t>
      </w:r>
      <w:hyperlink w:anchor="ref-HEDP">
        <w:r>
          <w:rPr>
            <w:rStyle w:val="Hyperlink"/>
          </w:rPr>
          <w:t>17</w:t>
        </w:r>
      </w:hyperlink>
      <w:r>
        <w:t>] suggests that ‘cancer occurs in people, not in geographical areas’ and that spatial socio-economic data, like cancer rates, are best presented on a cartogram for urban areas as the population map base avoids allocating ‘undue prominence’ to rural areas [</w:t>
      </w:r>
      <w:hyperlink w:anchor="ref-CTTMB">
        <w:r>
          <w:rPr>
            <w:rStyle w:val="Hyperlink"/>
          </w:rPr>
          <w:t>28</w:t>
        </w:r>
      </w:hyperlink>
      <w:r>
        <w:t>].</w:t>
      </w:r>
    </w:p>
    <w:p w14:paraId="01B98933" w14:textId="77777777" w:rsidR="007C70C3" w:rsidRDefault="00AB6C00">
      <w:pPr>
        <w:pStyle w:val="BodyText"/>
      </w:pPr>
      <w:r>
        <w:t>The creation of cartograms was historically in the hands of professional cartographers [</w:t>
      </w:r>
      <w:hyperlink w:anchor="ref-CD">
        <w:r>
          <w:rPr>
            <w:rStyle w:val="Hyperlink"/>
          </w:rPr>
          <w:t>35</w:t>
        </w:r>
      </w:hyperlink>
      <w:r>
        <w:t xml:space="preserve">]. Early approaches by </w:t>
      </w:r>
      <w:commentRangeStart w:id="105"/>
      <w:r>
        <w:t xml:space="preserve">John Hunter and Jonathan Young (1968) and Durham’s wooden tile method, Skoda and Robertson’s (1972) steel ball-bearing approach and Tobler’s (1973) </w:t>
      </w:r>
      <w:commentRangeEnd w:id="105"/>
      <w:r w:rsidR="007D1E18">
        <w:rPr>
          <w:rStyle w:val="CommentReference"/>
        </w:rPr>
        <w:commentReference w:id="105"/>
      </w:r>
      <w:r>
        <w:t>computer programs [</w:t>
      </w:r>
      <w:hyperlink w:anchor="ref-ACTUC">
        <w:r>
          <w:rPr>
            <w:rStyle w:val="Hyperlink"/>
          </w:rPr>
          <w:t>23</w:t>
        </w:r>
      </w:hyperlink>
      <w:r>
        <w:t>]. Howe [</w:t>
      </w:r>
      <w:hyperlink w:anchor="ref-HEDP">
        <w:r>
          <w:rPr>
            <w:rStyle w:val="Hyperlink"/>
          </w:rPr>
          <w:t>17</w:t>
        </w:r>
      </w:hyperlink>
      <w:r>
        <w:t xml:space="preserve">] discusses the impact of electronic computer-assisted techniques. Geographical information </w:t>
      </w:r>
      <w:r>
        <w:lastRenderedPageBreak/>
        <w:t>systems allow map creators to produce cartograms and they use these systems depending on ‘the effectiveness, efficiency, and satisfaction of the map products’ [</w:t>
      </w:r>
      <w:hyperlink w:anchor="ref-CD">
        <w:r>
          <w:rPr>
            <w:rStyle w:val="Hyperlink"/>
          </w:rPr>
          <w:t>35</w:t>
        </w:r>
      </w:hyperlink>
      <w:r>
        <w:t>].</w:t>
      </w:r>
    </w:p>
    <w:p w14:paraId="45D129BE" w14:textId="77777777" w:rsidR="007C70C3" w:rsidRDefault="00AB6C00">
      <w:pPr>
        <w:pStyle w:val="BodyText"/>
      </w:pPr>
      <w:r>
        <w:t xml:space="preserve">There are two key issues to consider when creating alternative map displays, (1) the intended audience of the map, and (2) its purpose. Nusrat and </w:t>
      </w:r>
      <w:proofErr w:type="spellStart"/>
      <w:r>
        <w:t>Kobourov</w:t>
      </w:r>
      <w:proofErr w:type="spellEnd"/>
      <w:r>
        <w:t xml:space="preserve"> [</w:t>
      </w:r>
      <w:hyperlink w:anchor="ref-SAIC">
        <w:r>
          <w:rPr>
            <w:rStyle w:val="Hyperlink"/>
          </w:rPr>
          <w:t>36</w:t>
        </w:r>
      </w:hyperlink>
      <w:r>
        <w:t>] provided a framework to investigate implementations of the many algorithms presented, and the “statistical accuracy, geographical accuracy, and topological accuracy”.</w:t>
      </w:r>
    </w:p>
    <w:p w14:paraId="043B2B0E" w14:textId="77777777" w:rsidR="007C70C3" w:rsidRDefault="00AB6C00">
      <w:pPr>
        <w:pStyle w:val="CaptionedFigure"/>
      </w:pPr>
      <w:r>
        <w:rPr>
          <w:noProof/>
        </w:rPr>
        <w:drawing>
          <wp:inline distT="0" distB="0" distL="0" distR="0" wp14:anchorId="301C1383" wp14:editId="4025632E">
            <wp:extent cx="5334000" cy="4445000"/>
            <wp:effectExtent l="0" t="0" r="0" b="0"/>
            <wp:docPr id="2" name="Picture" descr="Figure 2: Common alternatives to maps, showing the same information for the United States of America: (a) contiguous cartogram, (b) non-contiguous, shape-preserved cartogram, (c) Dorling cartogram (non-contiguous), (d) hexagon tilemap (non-contiguous). 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
            <wp:cNvGraphicFramePr/>
            <a:graphic xmlns:a="http://schemas.openxmlformats.org/drawingml/2006/main">
              <a:graphicData uri="http://schemas.openxmlformats.org/drawingml/2006/picture">
                <pic:pic xmlns:pic="http://schemas.openxmlformats.org/drawingml/2006/picture">
                  <pic:nvPicPr>
                    <pic:cNvPr id="0" name="Picture" descr="figures/usa_grid.png"/>
                    <pic:cNvPicPr>
                      <a:picLocks noChangeAspect="1" noChangeArrowheads="1"/>
                    </pic:cNvPicPr>
                  </pic:nvPicPr>
                  <pic:blipFill>
                    <a:blip r:embed="rId18"/>
                    <a:stretch>
                      <a:fillRect/>
                    </a:stretch>
                  </pic:blipFill>
                  <pic:spPr bwMode="auto">
                    <a:xfrm>
                      <a:off x="0" y="0"/>
                      <a:ext cx="5334000" cy="4445000"/>
                    </a:xfrm>
                    <a:prstGeom prst="rect">
                      <a:avLst/>
                    </a:prstGeom>
                    <a:noFill/>
                    <a:ln w="9525">
                      <a:noFill/>
                      <a:headEnd/>
                      <a:tailEnd/>
                    </a:ln>
                  </pic:spPr>
                </pic:pic>
              </a:graphicData>
            </a:graphic>
          </wp:inline>
        </w:drawing>
      </w:r>
    </w:p>
    <w:p w14:paraId="6CEF7813" w14:textId="77777777" w:rsidR="007C70C3" w:rsidRDefault="00AB6C00">
      <w:pPr>
        <w:pStyle w:val="ImageCaption"/>
      </w:pPr>
      <w:commentRangeStart w:id="106"/>
      <w:r>
        <w:t xml:space="preserve">Figure 2: </w:t>
      </w:r>
      <w:commentRangeEnd w:id="106"/>
      <w:r w:rsidR="007E342E">
        <w:rPr>
          <w:rStyle w:val="CommentReference"/>
          <w:i w:val="0"/>
        </w:rPr>
        <w:commentReference w:id="106"/>
      </w:r>
      <w:r>
        <w:t xml:space="preserve">Common alternatives to maps, showing the same information for the United States of America: (a) </w:t>
      </w:r>
      <w:commentRangeStart w:id="107"/>
      <w:r>
        <w:t xml:space="preserve">contiguous </w:t>
      </w:r>
      <w:commentRangeEnd w:id="107"/>
      <w:r w:rsidR="007E342E">
        <w:rPr>
          <w:rStyle w:val="CommentReference"/>
          <w:i w:val="0"/>
        </w:rPr>
        <w:commentReference w:id="107"/>
      </w:r>
      <w:r>
        <w:t xml:space="preserve">cartogram, (b) non-contiguous, shape-preserved cartogram, (c) Dorling cartogram (non-contiguous), (d) hexagon </w:t>
      </w:r>
      <w:proofErr w:type="spellStart"/>
      <w:r>
        <w:t>tilemap</w:t>
      </w:r>
      <w:proofErr w:type="spellEnd"/>
      <w:r>
        <w:t xml:space="preserve"> (non-contiguous). </w:t>
      </w:r>
      <w:commentRangeStart w:id="108"/>
      <w:r>
        <w:t>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w:t>
      </w:r>
      <w:commentRangeEnd w:id="108"/>
      <w:r w:rsidR="007E342E">
        <w:rPr>
          <w:rStyle w:val="CommentReference"/>
          <w:i w:val="0"/>
        </w:rPr>
        <w:commentReference w:id="108"/>
      </w:r>
    </w:p>
    <w:p w14:paraId="39DE4F63" w14:textId="77777777" w:rsidR="007C70C3" w:rsidRDefault="00AB6C00">
      <w:pPr>
        <w:pStyle w:val="TableCaption"/>
      </w:pPr>
      <w:r>
        <w:lastRenderedPageBreak/>
        <w:t xml:space="preserve">Table 3:  Maps used to present statistics for the United States of America. The </w:t>
      </w:r>
      <w:proofErr w:type="spellStart"/>
      <w:r>
        <w:t>colour</w:t>
      </w:r>
      <w:proofErr w:type="spellEnd"/>
      <w:r>
        <w:t xml:space="preserve"> of each state communicates the average age-adjusted rate of incidence for lung and bronchus for females and males in the United States 2012-2016.</w:t>
      </w:r>
    </w:p>
    <w:tbl>
      <w:tblPr>
        <w:tblStyle w:val="Table"/>
        <w:tblW w:w="5000" w:type="pct"/>
        <w:tblLook w:val="07E0" w:firstRow="1" w:lastRow="1" w:firstColumn="1" w:lastColumn="1" w:noHBand="1" w:noVBand="1"/>
      </w:tblPr>
      <w:tblGrid>
        <w:gridCol w:w="1664"/>
        <w:gridCol w:w="6976"/>
      </w:tblGrid>
      <w:tr w:rsidR="007C70C3" w14:paraId="5F44F7C6" w14:textId="77777777">
        <w:tc>
          <w:tcPr>
            <w:tcW w:w="0" w:type="auto"/>
            <w:tcBorders>
              <w:bottom w:val="single" w:sz="0" w:space="0" w:color="auto"/>
            </w:tcBorders>
            <w:vAlign w:val="bottom"/>
          </w:tcPr>
          <w:p w14:paraId="209864C1" w14:textId="77777777" w:rsidR="007C70C3" w:rsidRDefault="00AB6C00">
            <w:pPr>
              <w:pStyle w:val="Compact"/>
            </w:pPr>
            <w:r>
              <w:t>Map display</w:t>
            </w:r>
          </w:p>
        </w:tc>
        <w:tc>
          <w:tcPr>
            <w:tcW w:w="0" w:type="auto"/>
            <w:tcBorders>
              <w:bottom w:val="single" w:sz="0" w:space="0" w:color="auto"/>
            </w:tcBorders>
            <w:vAlign w:val="bottom"/>
          </w:tcPr>
          <w:p w14:paraId="115E0726" w14:textId="77777777" w:rsidR="007C70C3" w:rsidRDefault="00AB6C00">
            <w:pPr>
              <w:pStyle w:val="Compact"/>
            </w:pPr>
            <w:r>
              <w:t>Details</w:t>
            </w:r>
          </w:p>
        </w:tc>
      </w:tr>
      <w:tr w:rsidR="007C70C3" w14:paraId="4365815C" w14:textId="77777777">
        <w:tc>
          <w:tcPr>
            <w:tcW w:w="0" w:type="auto"/>
          </w:tcPr>
          <w:p w14:paraId="73E23EE5" w14:textId="77777777" w:rsidR="007C70C3" w:rsidRDefault="00AB6C00">
            <w:pPr>
              <w:pStyle w:val="Compact"/>
            </w:pPr>
            <w:r>
              <w:t>a. Contiguous</w:t>
            </w:r>
          </w:p>
        </w:tc>
        <w:tc>
          <w:tcPr>
            <w:tcW w:w="0" w:type="auto"/>
          </w:tcPr>
          <w:p w14:paraId="4993BA79" w14:textId="77777777" w:rsidR="007C70C3" w:rsidRDefault="00AB6C00">
            <w:pPr>
              <w:pStyle w:val="Compact"/>
            </w:pPr>
            <w:r>
              <w:t xml:space="preserve">It has distorted each state’s shape according to the population of the state in 2015. The state of California has become much larger because of the large population density. This draws attention to the densely populated North-East region and detracts from the less populated </w:t>
            </w:r>
            <w:proofErr w:type="spellStart"/>
            <w:r>
              <w:t>Mid West</w:t>
            </w:r>
            <w:proofErr w:type="spellEnd"/>
            <w:r>
              <w:t>.</w:t>
            </w:r>
          </w:p>
        </w:tc>
      </w:tr>
      <w:tr w:rsidR="007C70C3" w14:paraId="49985EED" w14:textId="77777777">
        <w:tc>
          <w:tcPr>
            <w:tcW w:w="0" w:type="auto"/>
          </w:tcPr>
          <w:p w14:paraId="28207240" w14:textId="77777777" w:rsidR="007C70C3" w:rsidRDefault="00AB6C00">
            <w:pPr>
              <w:pStyle w:val="Compact"/>
            </w:pPr>
            <w:r>
              <w:t>b. Non-contiguous</w:t>
            </w:r>
          </w:p>
        </w:tc>
        <w:tc>
          <w:tcPr>
            <w:tcW w:w="0" w:type="auto"/>
          </w:tcPr>
          <w:p w14:paraId="7FCBD431" w14:textId="77777777" w:rsidR="007C70C3" w:rsidRDefault="00AB6C00">
            <w:pPr>
              <w:pStyle w:val="Compact"/>
            </w:pPr>
            <w:r>
              <w:t xml:space="preserve">It maintains the geographic shape of the states, but the size has altered according to the population of the state in 2015. The state of California has remained closer to its original size than its surrounding states. The North-East states have remained closer to their geographical size, for Massachusetts and Connecticut. This draws attention to the densely populated North-East region and the sparse </w:t>
            </w:r>
            <w:proofErr w:type="spellStart"/>
            <w:r>
              <w:t>Mid West</w:t>
            </w:r>
            <w:proofErr w:type="spellEnd"/>
            <w:r>
              <w:t>.</w:t>
            </w:r>
          </w:p>
        </w:tc>
      </w:tr>
      <w:tr w:rsidR="007C70C3" w14:paraId="0C07DB76" w14:textId="77777777">
        <w:tc>
          <w:tcPr>
            <w:tcW w:w="0" w:type="auto"/>
          </w:tcPr>
          <w:p w14:paraId="757E7F23" w14:textId="77777777" w:rsidR="007C70C3" w:rsidRDefault="00AB6C00">
            <w:pPr>
              <w:pStyle w:val="Compact"/>
            </w:pPr>
            <w:r>
              <w:t>c. Dorling</w:t>
            </w:r>
          </w:p>
        </w:tc>
        <w:tc>
          <w:tcPr>
            <w:tcW w:w="0" w:type="auto"/>
          </w:tcPr>
          <w:p w14:paraId="10E06824" w14:textId="77777777" w:rsidR="007C70C3" w:rsidRDefault="00AB6C00">
            <w:pPr>
              <w:pStyle w:val="Compact"/>
            </w:pPr>
            <w:r>
              <w:t xml:space="preserve">Circles are used to represent each state, but the population of the state determines the size in 2015. The North-East states remain closer to their neighbors and are </w:t>
            </w:r>
            <w:proofErr w:type="spellStart"/>
            <w:r>
              <w:t>slghtly</w:t>
            </w:r>
            <w:proofErr w:type="spellEnd"/>
            <w:r>
              <w:t xml:space="preserve"> displaced from their geographic location. It highlights the sparsity of the population in the </w:t>
            </w:r>
            <w:proofErr w:type="spellStart"/>
            <w:r>
              <w:t>Mid West</w:t>
            </w:r>
            <w:proofErr w:type="spellEnd"/>
            <w:r>
              <w:t xml:space="preserve"> by the distance between the circles at the geographic centroids.</w:t>
            </w:r>
          </w:p>
        </w:tc>
      </w:tr>
      <w:tr w:rsidR="007C70C3" w14:paraId="16884097" w14:textId="77777777">
        <w:tc>
          <w:tcPr>
            <w:tcW w:w="0" w:type="auto"/>
          </w:tcPr>
          <w:p w14:paraId="247B020E" w14:textId="77777777" w:rsidR="007C70C3" w:rsidRDefault="00AB6C00">
            <w:pPr>
              <w:pStyle w:val="Compact"/>
            </w:pPr>
            <w:r>
              <w:t>d. Hexagon Tessellation</w:t>
            </w:r>
          </w:p>
        </w:tc>
        <w:tc>
          <w:tcPr>
            <w:tcW w:w="0" w:type="auto"/>
          </w:tcPr>
          <w:p w14:paraId="1E0A91CE" w14:textId="77777777" w:rsidR="007C70C3" w:rsidRDefault="00AB6C00">
            <w:pPr>
              <w:pStyle w:val="Compact"/>
            </w:pPr>
            <w:r>
              <w:t xml:space="preserve">A hexagon of equal size represents each state. It is easy to contrast the neighboring states however the North-East regions have been displaced from their geographic location. It highlights the sparsity of the population in the </w:t>
            </w:r>
            <w:proofErr w:type="spellStart"/>
            <w:r>
              <w:t>Mid West</w:t>
            </w:r>
            <w:proofErr w:type="spellEnd"/>
            <w:r>
              <w:t xml:space="preserve"> by the </w:t>
            </w:r>
            <w:proofErr w:type="gramStart"/>
            <w:r>
              <w:t>light yellow</w:t>
            </w:r>
            <w:proofErr w:type="gramEnd"/>
            <w:r>
              <w:t xml:space="preserve"> color, the Age-Adjusted rate in Kentucky is the darkest and its neighbors are similar.</w:t>
            </w:r>
          </w:p>
        </w:tc>
      </w:tr>
    </w:tbl>
    <w:p w14:paraId="04228F8A" w14:textId="77777777" w:rsidR="007C70C3" w:rsidRDefault="00AB6C00">
      <w:pPr>
        <w:pStyle w:val="BodyText"/>
      </w:pPr>
      <w:r>
        <w:t>Figure 2 shows four different cartograms for the same data. The information in Table 3 summarizes what can be observed in the four types of cartograms.</w:t>
      </w:r>
    </w:p>
    <w:p w14:paraId="3CE95AD4" w14:textId="77777777" w:rsidR="007C70C3" w:rsidRDefault="00AB6C00">
      <w:pPr>
        <w:pStyle w:val="Heading3"/>
      </w:pPr>
      <w:bookmarkStart w:id="109" w:name="contiguous"/>
      <w:r>
        <w:t>3.1.1 Contiguous</w:t>
      </w:r>
      <w:bookmarkEnd w:id="109"/>
    </w:p>
    <w:p w14:paraId="5F4E4B9C" w14:textId="77777777" w:rsidR="007C70C3" w:rsidRDefault="00AB6C00">
      <w:pPr>
        <w:pStyle w:val="FirstParagraph"/>
      </w:pPr>
      <w:r>
        <w:t xml:space="preserve">A contiguous cartogram alters the choropleth according to a statistic and maintains connectivity of the map regions. Min Ouyang and </w:t>
      </w:r>
      <w:proofErr w:type="spellStart"/>
      <w:r>
        <w:t>Revesz</w:t>
      </w:r>
      <w:proofErr w:type="spellEnd"/>
      <w:r>
        <w:t xml:space="preserve"> [</w:t>
      </w:r>
      <w:hyperlink w:anchor="ref-ACA">
        <w:r>
          <w:rPr>
            <w:rStyle w:val="Hyperlink"/>
          </w:rPr>
          <w:t>37</w:t>
        </w:r>
      </w:hyperlink>
      <w:r>
        <w:t>] present three algorithms for creating value-by-area cartograms. They implement ‘map deformation’ to account for the value assigned to each area. Other methods include Tobler’s Pseudo-Cartogram Method, Dorling’s Cellular Automaton Method [</w:t>
      </w:r>
      <w:hyperlink w:anchor="ref-ACTUC">
        <w:r>
          <w:rPr>
            <w:rStyle w:val="Hyperlink"/>
          </w:rPr>
          <w:t>23</w:t>
        </w:r>
      </w:hyperlink>
      <w:r>
        <w:t>], Radial Expansion Method, Rubber Sheet Method, Line Integral Method, Constraint-Based Method [</w:t>
      </w:r>
      <w:hyperlink w:anchor="ref-CBATCC">
        <w:r>
          <w:rPr>
            <w:rStyle w:val="Hyperlink"/>
          </w:rPr>
          <w:t>33</w:t>
        </w:r>
      </w:hyperlink>
      <w:r>
        <w:t>].</w:t>
      </w:r>
    </w:p>
    <w:p w14:paraId="59B77C48" w14:textId="6B454A7E" w:rsidR="007C70C3" w:rsidRDefault="00AB6C00">
      <w:pPr>
        <w:pStyle w:val="BodyText"/>
      </w:pPr>
      <w:r>
        <w:t xml:space="preserve">Figure 2a shows a population contiguous cartogram of the United States. All states are </w:t>
      </w:r>
      <w:proofErr w:type="gramStart"/>
      <w:r>
        <w:t>visible</w:t>
      </w:r>
      <w:proofErr w:type="gramEnd"/>
      <w:r>
        <w:t xml:space="preserve"> and the shape of the United States overall is still recognizable. In contrast, </w:t>
      </w:r>
      <w:commentRangeStart w:id="110"/>
      <w:r>
        <w:t xml:space="preserve">Figure </w:t>
      </w:r>
      <w:ins w:id="111" w:author="Author">
        <w:r w:rsidR="007E342E">
          <w:t>4</w:t>
        </w:r>
      </w:ins>
      <w:del w:id="112" w:author="Author">
        <w:r w:rsidDel="007E342E">
          <w:delText>3</w:delText>
        </w:r>
      </w:del>
      <w:r>
        <w:t xml:space="preserve"> a </w:t>
      </w:r>
      <w:proofErr w:type="gramStart"/>
      <w:r>
        <w:t>shows</w:t>
      </w:r>
      <w:proofErr w:type="gramEnd"/>
      <w:r>
        <w:t xml:space="preserve"> an Australian contiguous cartogram also based on population. </w:t>
      </w:r>
      <w:r>
        <w:lastRenderedPageBreak/>
        <w:t>The south east is enlarged, but high population areas are still small, and low population areas are still large on the map. The algorithm doesn’t fully reach an optimal configuration where area matches population – Australia is too heterogeneous for the algorithm to handle.</w:t>
      </w:r>
      <w:commentRangeEnd w:id="110"/>
      <w:r w:rsidR="00047D3F">
        <w:rPr>
          <w:rStyle w:val="CommentReference"/>
        </w:rPr>
        <w:commentReference w:id="110"/>
      </w:r>
    </w:p>
    <w:p w14:paraId="6F27C379" w14:textId="77777777" w:rsidR="007C70C3" w:rsidRDefault="00AB6C00">
      <w:pPr>
        <w:pStyle w:val="BodyText"/>
      </w:pPr>
      <w:r>
        <w:t>To be able to recognize the significant changes, a reader will usually have to know the initial geography to find the differences in the new cartogram layout [</w:t>
      </w:r>
      <w:hyperlink w:anchor="ref-NAC">
        <w:r>
          <w:rPr>
            <w:rStyle w:val="Hyperlink"/>
          </w:rPr>
          <w:t>30</w:t>
        </w:r>
      </w:hyperlink>
      <w:r>
        <w:t>]. Tobler’s Conformal mapping means to preserve angles locally so that the shapes of small areas on a traditional map and a cartogram would be similar</w:t>
      </w:r>
      <w:commentRangeStart w:id="113"/>
      <w:r>
        <w:t>. [</w:t>
      </w:r>
      <w:hyperlink w:anchor="ref-CBATCC">
        <w:r>
          <w:rPr>
            <w:rStyle w:val="Hyperlink"/>
          </w:rPr>
          <w:t>33</w:t>
        </w:r>
      </w:hyperlink>
      <w:r>
        <w:t xml:space="preserve">] presents </w:t>
      </w:r>
      <w:commentRangeEnd w:id="113"/>
      <w:r w:rsidR="00047D3F">
        <w:rPr>
          <w:rStyle w:val="CommentReference"/>
        </w:rPr>
        <w:commentReference w:id="113"/>
      </w:r>
      <w:r>
        <w:t>this issue as conflicting tasks or aims, to adjust region sizes and retain region shapes.</w:t>
      </w:r>
    </w:p>
    <w:p w14:paraId="6382F9AF" w14:textId="77777777" w:rsidR="007C70C3" w:rsidRDefault="00AB6C00">
      <w:pPr>
        <w:pStyle w:val="Heading3"/>
      </w:pPr>
      <w:bookmarkStart w:id="114" w:name="non-contiguous"/>
      <w:r>
        <w:t>3.1.2 Non-contiguous</w:t>
      </w:r>
      <w:bookmarkEnd w:id="114"/>
    </w:p>
    <w:p w14:paraId="32B18AD0" w14:textId="77777777" w:rsidR="007C70C3" w:rsidRDefault="00AB6C00">
      <w:pPr>
        <w:pStyle w:val="FirstParagraph"/>
      </w:pPr>
      <w:r>
        <w:t>Non-contiguous cartograms prioritize the shapes of the areas instead of connectivity. Each area stays in a similar position to its location on a choropleth map. Displaying the choropleth map base allows map users to make comparisons regarding the change in the area. The addition is the gap between areas, created as each area shrinks or grows according to the associated value of the statistic. Olson [</w:t>
      </w:r>
      <w:hyperlink w:anchor="ref-NAC">
        <w:r>
          <w:rPr>
            <w:rStyle w:val="Hyperlink"/>
          </w:rPr>
          <w:t>30</w:t>
        </w:r>
      </w:hyperlink>
      <w:r>
        <w:t>] discusses the creation of these maps and the significance of the empty areas left between the geographic boundaries and the new shape.</w:t>
      </w:r>
    </w:p>
    <w:p w14:paraId="6027180A" w14:textId="77777777" w:rsidR="007C70C3" w:rsidRDefault="00AB6C00">
      <w:pPr>
        <w:pStyle w:val="BodyText"/>
      </w:pPr>
      <w:r>
        <w:t>The white space presents the meaningful empty-space property [</w:t>
      </w:r>
      <w:hyperlink w:anchor="ref-ECGC">
        <w:r>
          <w:rPr>
            <w:rStyle w:val="Hyperlink"/>
          </w:rPr>
          <w:t>38</w:t>
        </w:r>
      </w:hyperlink>
      <w:r>
        <w:t>] [</w:t>
      </w:r>
      <w:hyperlink w:anchor="ref-NAC">
        <w:r>
          <w:rPr>
            <w:rStyle w:val="Hyperlink"/>
          </w:rPr>
          <w:t>30</w:t>
        </w:r>
      </w:hyperlink>
      <w:r>
        <w:t xml:space="preserve">] but it also distracts </w:t>
      </w:r>
      <w:commentRangeStart w:id="115"/>
      <w:r>
        <w:t xml:space="preserve">the reader from the data, with a low data density </w:t>
      </w:r>
      <w:commentRangeEnd w:id="115"/>
      <w:r w:rsidR="00047D3F">
        <w:rPr>
          <w:rStyle w:val="CommentReference"/>
        </w:rPr>
        <w:commentReference w:id="115"/>
      </w:r>
      <w:r>
        <w:t>[</w:t>
      </w:r>
      <w:hyperlink w:anchor="ref-TVDQI">
        <w:r>
          <w:rPr>
            <w:rStyle w:val="Hyperlink"/>
          </w:rPr>
          <w:t>39</w:t>
        </w:r>
      </w:hyperlink>
      <w:r>
        <w:t>].</w:t>
      </w:r>
    </w:p>
    <w:p w14:paraId="56D2269A" w14:textId="77777777" w:rsidR="007C70C3" w:rsidRDefault="00AB6C00">
      <w:pPr>
        <w:pStyle w:val="Heading3"/>
      </w:pPr>
      <w:bookmarkStart w:id="116" w:name="dorling"/>
      <w:commentRangeStart w:id="117"/>
      <w:r>
        <w:t>3.1.3 Dorling</w:t>
      </w:r>
      <w:bookmarkEnd w:id="116"/>
      <w:commentRangeEnd w:id="117"/>
      <w:r w:rsidR="00047D3F">
        <w:rPr>
          <w:rStyle w:val="CommentReference"/>
          <w:rFonts w:asciiTheme="minorHAnsi" w:eastAsiaTheme="minorEastAsia" w:hAnsiTheme="minorHAnsi" w:cstheme="minorBidi"/>
          <w:b w:val="0"/>
          <w:bCs w:val="0"/>
          <w:color w:val="auto"/>
        </w:rPr>
        <w:commentReference w:id="117"/>
      </w:r>
    </w:p>
    <w:p w14:paraId="571FBC28" w14:textId="77777777" w:rsidR="007C70C3" w:rsidRDefault="00AB6C00">
      <w:pPr>
        <w:pStyle w:val="FirstParagraph"/>
      </w:pPr>
      <w:r>
        <w:t>Daniel Dorling presents an alternative display engineered to highlight the spatial distribution and neighborhood relationships without complex distortions of borders and boundaries [</w:t>
      </w:r>
      <w:hyperlink w:anchor="ref-ACTUC">
        <w:r>
          <w:rPr>
            <w:rStyle w:val="Hyperlink"/>
          </w:rPr>
          <w:t>23</w:t>
        </w:r>
      </w:hyperlink>
      <w:r>
        <w:t>]:</w:t>
      </w:r>
    </w:p>
    <w:p w14:paraId="77823F0B" w14:textId="77777777" w:rsidR="007C70C3" w:rsidRDefault="00AB6C00">
      <w:pPr>
        <w:pStyle w:val="BlockText"/>
      </w:pPr>
      <w:r>
        <w:t>“If, for instance, it is desirable that areas on a map have boundaries which are as simple as possible, why not draw the areas as simple shapes in the first place?”</w:t>
      </w:r>
    </w:p>
    <w:p w14:paraId="5AB97424" w14:textId="77777777" w:rsidR="007C70C3" w:rsidRDefault="00AB6C00">
      <w:pPr>
        <w:pStyle w:val="FirstParagraph"/>
      </w:pPr>
      <w:r>
        <w:t>He acknowledged the sophistication of contiguous cartograms but critiqued their ‘very complex shapes,’ he answers this with his implementation of maps created using ‘the simplest of all shapes’. Circular cartograms use the same circle shape for every region represented, resized according to the statistic represented or the population. This simple shape may be more effective for understanding the spatial distribution than contiguous cartograms. Contiguous cartograms create ‘nonsense’ shapes that have ‘no meaning’ [</w:t>
      </w:r>
      <w:hyperlink w:anchor="ref-NISCC">
        <w:r>
          <w:rPr>
            <w:rStyle w:val="Hyperlink"/>
          </w:rPr>
          <w:t>34</w:t>
        </w:r>
      </w:hyperlink>
      <w:r>
        <w:t xml:space="preserve">]. Both methods </w:t>
      </w:r>
      <w:proofErr w:type="gramStart"/>
      <w:r>
        <w:t>applies</w:t>
      </w:r>
      <w:proofErr w:type="gramEnd"/>
      <w:r>
        <w:t xml:space="preserve"> a gravity model to produce a layout, that avoids overlaps and keep spatial relationships with neighboring areas over many iterations. The circular cartogram is relatively fast to compute.</w:t>
      </w:r>
    </w:p>
    <w:p w14:paraId="17A97FB1" w14:textId="77777777" w:rsidR="007C70C3" w:rsidRDefault="00AB6C00">
      <w:pPr>
        <w:pStyle w:val="BodyText"/>
      </w:pPr>
      <w:proofErr w:type="spellStart"/>
      <w:r>
        <w:t>Raisz</w:t>
      </w:r>
      <w:proofErr w:type="spellEnd"/>
      <w:r>
        <w:t xml:space="preserve"> [</w:t>
      </w:r>
      <w:hyperlink w:anchor="ref-RSCW">
        <w:r>
          <w:rPr>
            <w:rStyle w:val="Hyperlink"/>
          </w:rPr>
          <w:t>40</w:t>
        </w:r>
      </w:hyperlink>
      <w:r>
        <w:t>] laid the groundwork for this approach in the mid-1930s, drawing rectangular cartograms that provide simple comparisons, effective for correcting misconceptions communicated by geographic maps. Tobler [</w:t>
      </w:r>
      <w:hyperlink w:anchor="ref-TFYCC">
        <w:r>
          <w:rPr>
            <w:rStyle w:val="Hyperlink"/>
          </w:rPr>
          <w:t>41</w:t>
        </w:r>
      </w:hyperlink>
      <w:r>
        <w:t xml:space="preserve">] names and defines </w:t>
      </w:r>
      <w:r>
        <w:lastRenderedPageBreak/>
        <w:t>these as Value-Area Cartograms. This rectangular display may sacrifice contiguity but allows for tiling where geographic neighbors placed in suitable relative positions also share borders [</w:t>
      </w:r>
      <w:hyperlink w:anchor="ref-CDWCS">
        <w:r>
          <w:rPr>
            <w:rStyle w:val="Hyperlink"/>
          </w:rPr>
          <w:t>42</w:t>
        </w:r>
      </w:hyperlink>
      <w:r>
        <w:t>]. Rectangular cartograms communicate bivariate displays of the population by the size of each rectangular, and they use color to communicate a second variable [</w:t>
      </w:r>
      <w:hyperlink w:anchor="ref-ORC">
        <w:r>
          <w:rPr>
            <w:rStyle w:val="Hyperlink"/>
          </w:rPr>
          <w:t>43</w:t>
        </w:r>
      </w:hyperlink>
      <w:r>
        <w:t>].</w:t>
      </w:r>
    </w:p>
    <w:p w14:paraId="5C947161" w14:textId="77777777" w:rsidR="007C70C3" w:rsidRDefault="00AB6C00">
      <w:pPr>
        <w:pStyle w:val="Heading2"/>
      </w:pPr>
      <w:bookmarkStart w:id="118" w:name="tile-map"/>
      <w:r>
        <w:t>3.2 Tile Map</w:t>
      </w:r>
      <w:bookmarkEnd w:id="118"/>
    </w:p>
    <w:p w14:paraId="45CE8C66" w14:textId="77777777" w:rsidR="007C70C3" w:rsidRDefault="00AB6C00">
      <w:pPr>
        <w:pStyle w:val="FirstParagraph"/>
      </w:pPr>
      <w:r>
        <w:t>A tile map provides a tessellated display of consistent shapes. A similar method to a rectangular cartogram, represents each geographic area using a square. The squares are tessellated to create a grid. Each area is represented by a square of the same dimensions, each tile is usually one unit of measurement, this could be geographic regions such as states or population-based that use a consistent measure of population for each tile. Regions with over four neighbors require some necessary displacement. The tile map uses color to represent a value of a statistic for each area. A similar method to a rectangular cartogram represents each geographic area using a square of the same dimensions. There are online media sources using this method, these include [</w:t>
      </w:r>
      <w:hyperlink w:anchor="ref-NPR">
        <w:r>
          <w:rPr>
            <w:rStyle w:val="Hyperlink"/>
          </w:rPr>
          <w:t>44</w:t>
        </w:r>
      </w:hyperlink>
      <w:r>
        <w:t>], [</w:t>
      </w:r>
      <w:hyperlink w:anchor="ref-FiveThirtyEight">
        <w:r>
          <w:rPr>
            <w:rStyle w:val="Hyperlink"/>
          </w:rPr>
          <w:t>45</w:t>
        </w:r>
      </w:hyperlink>
      <w:r>
        <w:t>], [</w:t>
      </w:r>
      <w:hyperlink w:anchor="ref-WSJ">
        <w:r>
          <w:rPr>
            <w:rStyle w:val="Hyperlink"/>
          </w:rPr>
          <w:t>46</w:t>
        </w:r>
      </w:hyperlink>
      <w:r>
        <w:t>], [</w:t>
      </w:r>
      <w:hyperlink w:anchor="ref-WP">
        <w:r>
          <w:rPr>
            <w:rStyle w:val="Hyperlink"/>
          </w:rPr>
          <w:t>47</w:t>
        </w:r>
      </w:hyperlink>
      <w:r>
        <w:t>]. Tile maps may be difficult to create as they are best created manually, they require additional time and care as the number of geographic areas to include increases.</w:t>
      </w:r>
    </w:p>
    <w:p w14:paraId="1FED100E" w14:textId="77777777" w:rsidR="007C70C3" w:rsidRDefault="00AB6C00">
      <w:pPr>
        <w:pStyle w:val="BodyText"/>
      </w:pPr>
      <w:r>
        <w:t>Cano and others [</w:t>
      </w:r>
      <w:hyperlink w:anchor="ref-MDAC">
        <w:r>
          <w:rPr>
            <w:rStyle w:val="Hyperlink"/>
          </w:rPr>
          <w:t>48</w:t>
        </w:r>
      </w:hyperlink>
      <w:r>
        <w:t>] define the term ‘mosaic cartograms’ for hexagonal tile displays, where the number of tiles for each area or the color of them can communicate the statistic of regions. When using several tiles per region, map makers can adjust the complexity of the boundaries in the resulting display. They can also make a trade-off between boundary complexity and simplicity by the size of the tiles used.</w:t>
      </w:r>
    </w:p>
    <w:p w14:paraId="648DAB3F" w14:textId="77777777" w:rsidR="007C70C3" w:rsidRDefault="00AB6C00">
      <w:pPr>
        <w:pStyle w:val="Heading2"/>
      </w:pPr>
      <w:bookmarkStart w:id="119" w:name="geofacet"/>
      <w:r>
        <w:t xml:space="preserve">3.3 </w:t>
      </w:r>
      <w:proofErr w:type="spellStart"/>
      <w:r>
        <w:t>Geofacet</w:t>
      </w:r>
      <w:bookmarkEnd w:id="119"/>
      <w:proofErr w:type="spellEnd"/>
    </w:p>
    <w:p w14:paraId="29EF78A3" w14:textId="77777777" w:rsidR="007C70C3" w:rsidRDefault="00AB6C00">
      <w:pPr>
        <w:pStyle w:val="FirstParagraph"/>
      </w:pPr>
      <w:proofErr w:type="spellStart"/>
      <w:r>
        <w:t>Hafen</w:t>
      </w:r>
      <w:proofErr w:type="spellEnd"/>
      <w:r>
        <w:t xml:space="preserve"> [</w:t>
      </w:r>
      <w:hyperlink w:anchor="ref-IGF">
        <w:r>
          <w:rPr>
            <w:rStyle w:val="Hyperlink"/>
          </w:rPr>
          <w:t>49</w:t>
        </w:r>
      </w:hyperlink>
      <w:r>
        <w:t xml:space="preserve">] introduces the term </w:t>
      </w:r>
      <w:proofErr w:type="spellStart"/>
      <w:r>
        <w:t>geofacet</w:t>
      </w:r>
      <w:proofErr w:type="spellEnd"/>
      <w:r>
        <w:t xml:space="preserve"> to describe a grid display of small plots. The arrangement of tiles mimics the geographic topology. </w:t>
      </w:r>
      <w:proofErr w:type="spellStart"/>
      <w:r>
        <w:t>Geofaceting</w:t>
      </w:r>
      <w:proofErr w:type="spellEnd"/>
      <w:r>
        <w:t xml:space="preserve"> has the functionality that a statistical plot can be constructed in each facet for each geographic area. A tile map can communicate only one value per region in a visualization, while </w:t>
      </w:r>
      <w:proofErr w:type="spellStart"/>
      <w:r>
        <w:t>geofaceting</w:t>
      </w:r>
      <w:proofErr w:type="spellEnd"/>
      <w:r>
        <w:t xml:space="preserve"> is a more flexible visualization for communication as it increases the amount of information displayed. Virtually any type of plot can be shown in the tile, allowing displays of multiple variables or values per geographic entity. Creating the layout of a </w:t>
      </w:r>
      <w:proofErr w:type="spellStart"/>
      <w:r>
        <w:t>geofacet</w:t>
      </w:r>
      <w:proofErr w:type="spellEnd"/>
      <w:r>
        <w:t xml:space="preserve"> is manual, but once created can be used for any data on that geographic base.</w:t>
      </w:r>
    </w:p>
    <w:p w14:paraId="62F3DC81" w14:textId="77777777" w:rsidR="007C70C3" w:rsidRDefault="00AB6C00">
      <w:pPr>
        <w:pStyle w:val="CaptionedFigure"/>
      </w:pPr>
      <w:r>
        <w:rPr>
          <w:noProof/>
        </w:rPr>
        <w:lastRenderedPageBreak/>
        <w:drawing>
          <wp:inline distT="0" distB="0" distL="0" distR="0" wp14:anchorId="755AA656" wp14:editId="31AC2E26">
            <wp:extent cx="5334000" cy="2667000"/>
            <wp:effectExtent l="0" t="0" r="0" b="0"/>
            <wp:docPr id="3" name="Picture" descr="Figure 3: 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wp:cNvGraphicFramePr/>
            <a:graphic xmlns:a="http://schemas.openxmlformats.org/drawingml/2006/main">
              <a:graphicData uri="http://schemas.openxmlformats.org/drawingml/2006/picture">
                <pic:pic xmlns:pic="http://schemas.openxmlformats.org/drawingml/2006/picture">
                  <pic:nvPicPr>
                    <pic:cNvPr id="0" name="Picture" descr="figures/gggrids.png"/>
                    <pic:cNvPicPr>
                      <a:picLocks noChangeAspect="1" noChangeArrowheads="1"/>
                    </pic:cNvPicPr>
                  </pic:nvPicPr>
                  <pic:blipFill>
                    <a:blip r:embed="rId19"/>
                    <a:stretch>
                      <a:fillRect/>
                    </a:stretch>
                  </pic:blipFill>
                  <pic:spPr bwMode="auto">
                    <a:xfrm>
                      <a:off x="0" y="0"/>
                      <a:ext cx="5334000" cy="2667000"/>
                    </a:xfrm>
                    <a:prstGeom prst="rect">
                      <a:avLst/>
                    </a:prstGeom>
                    <a:noFill/>
                    <a:ln w="9525">
                      <a:noFill/>
                      <a:headEnd/>
                      <a:tailEnd/>
                    </a:ln>
                  </pic:spPr>
                </pic:pic>
              </a:graphicData>
            </a:graphic>
          </wp:inline>
        </w:drawing>
      </w:r>
    </w:p>
    <w:p w14:paraId="405F3228" w14:textId="66A47EEC" w:rsidR="007C70C3" w:rsidRDefault="00AB6C00">
      <w:pPr>
        <w:pStyle w:val="ImageCaption"/>
      </w:pPr>
      <w:r>
        <w:t>Figure 3: Two alternative displays, tile map (</w:t>
      </w:r>
      <w:ins w:id="120" w:author="Author">
        <w:r w:rsidR="00047D3F">
          <w:t xml:space="preserve">a - </w:t>
        </w:r>
      </w:ins>
      <w:r>
        <w:t xml:space="preserve">left) and </w:t>
      </w:r>
      <w:proofErr w:type="spellStart"/>
      <w:r>
        <w:t>geofaceted</w:t>
      </w:r>
      <w:proofErr w:type="spellEnd"/>
      <w:r>
        <w:t xml:space="preserve"> map </w:t>
      </w:r>
      <w:ins w:id="121" w:author="Author">
        <w:r w:rsidR="00047D3F">
          <w:t xml:space="preserve">b- </w:t>
        </w:r>
      </w:ins>
      <w:r>
        <w:t>(right),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w:t>
      </w:r>
    </w:p>
    <w:p w14:paraId="1F13F496" w14:textId="77777777" w:rsidR="007C70C3" w:rsidRDefault="00AB6C00">
      <w:pPr>
        <w:pStyle w:val="Heading2"/>
      </w:pPr>
      <w:bookmarkStart w:id="122" w:name="multivariate-displays"/>
      <w:r>
        <w:t>3.4 Multivariate displays</w:t>
      </w:r>
      <w:bookmarkEnd w:id="122"/>
    </w:p>
    <w:p w14:paraId="5B9ADFFA" w14:textId="77777777" w:rsidR="007C70C3" w:rsidRDefault="00AB6C00">
      <w:pPr>
        <w:pStyle w:val="FirstParagraph"/>
      </w:pPr>
      <w:r>
        <w:t>Pickle and others [</w:t>
      </w:r>
      <w:hyperlink w:anchor="ref-MMST">
        <w:r>
          <w:rPr>
            <w:rStyle w:val="Hyperlink"/>
          </w:rPr>
          <w:t>50</w:t>
        </w:r>
      </w:hyperlink>
      <w:r>
        <w:t xml:space="preserve">] present linked </w:t>
      </w:r>
      <w:proofErr w:type="spellStart"/>
      <w:r>
        <w:t>micromap</w:t>
      </w:r>
      <w:proofErr w:type="spellEnd"/>
      <w:r>
        <w:t xml:space="preserve"> plots to match geographic and statistical data visually, this serves as a solution to multi-dimensionality issues. These maps group areas based on their value for one variable, and additional columns provide displays that contrast the areas in each group by other variables. The display juxtaposes choropleth maps and statistical plots; it shows one map per group of the key separating variable, in a row with each additional statistical plot. Linked </w:t>
      </w:r>
      <w:proofErr w:type="spellStart"/>
      <w:r>
        <w:t>micromaps</w:t>
      </w:r>
      <w:proofErr w:type="spellEnd"/>
      <w:r>
        <w:t xml:space="preserve"> predominantly use the choropleth map for displays of spatial relationships. These maps show spatial relationships by allotting spatial neighbors to the same group. It is one of several alternative displays that allow maps to become bivariate displays, commonly used to present both an estimate and the associated uncertainty.</w:t>
      </w:r>
    </w:p>
    <w:p w14:paraId="5F8F7094" w14:textId="77777777" w:rsidR="007C70C3" w:rsidRDefault="00AB6C00">
      <w:pPr>
        <w:pStyle w:val="BodyText"/>
      </w:pPr>
      <w:proofErr w:type="spellStart"/>
      <w:r>
        <w:t>Lucchesi</w:t>
      </w:r>
      <w:proofErr w:type="spellEnd"/>
      <w:r>
        <w:t xml:space="preserve"> and </w:t>
      </w:r>
      <w:proofErr w:type="spellStart"/>
      <w:r>
        <w:t>Wikle</w:t>
      </w:r>
      <w:proofErr w:type="spellEnd"/>
      <w:r>
        <w:t xml:space="preserve"> [</w:t>
      </w:r>
      <w:hyperlink w:anchor="ref-VUADBC">
        <w:r>
          <w:rPr>
            <w:rStyle w:val="Hyperlink"/>
          </w:rPr>
          <w:t>51</w:t>
        </w:r>
      </w:hyperlink>
      <w:r>
        <w:t>] present bivariate choropleth maps blend color schemes to convey the intersection of categorized levels of an estimate and the associated uncertainty for each spatial area. They also suggest map pixilation, which breaks each region into small pixels, and allocates values to the individual pixels to create texture. This reflects the uncertainty around the area’s estimate by randomly sampling from the confidence interval of the estimate of the area. Animating these displays involves resampling the pixels for each frame. Areas with uncertain values will flicker more dramatically than areas with more certain values.</w:t>
      </w:r>
    </w:p>
    <w:p w14:paraId="1CDEDA26" w14:textId="77777777" w:rsidR="007C70C3" w:rsidRDefault="00AB6C00">
      <w:pPr>
        <w:pStyle w:val="Heading1"/>
      </w:pPr>
      <w:bookmarkStart w:id="123" w:name="sec:compare"/>
      <w:r>
        <w:lastRenderedPageBreak/>
        <w:t>4. Comparison and critique of alternative displays</w:t>
      </w:r>
      <w:bookmarkEnd w:id="123"/>
    </w:p>
    <w:p w14:paraId="2C63AB5D" w14:textId="77777777" w:rsidR="007C70C3" w:rsidRDefault="00AB6C00">
      <w:pPr>
        <w:pStyle w:val="CaptionedFigure"/>
      </w:pPr>
      <w:r>
        <w:rPr>
          <w:noProof/>
        </w:rPr>
        <w:drawing>
          <wp:inline distT="0" distB="0" distL="0" distR="0" wp14:anchorId="357339DA" wp14:editId="207F3611">
            <wp:extent cx="5334000" cy="4000500"/>
            <wp:effectExtent l="0" t="0" r="0" b="0"/>
            <wp:docPr id="4" name="Picture" descr="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wp:cNvGraphicFramePr/>
            <a:graphic xmlns:a="http://schemas.openxmlformats.org/drawingml/2006/main">
              <a:graphicData uri="http://schemas.openxmlformats.org/drawingml/2006/picture">
                <pic:pic xmlns:pic="http://schemas.openxmlformats.org/drawingml/2006/picture">
                  <pic:nvPicPr>
                    <pic:cNvPr id="0" name="Picture" descr="figures/auscartograms.png"/>
                    <pic:cNvPicPr>
                      <a:picLocks noChangeAspect="1" noChangeArrowheads="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p>
    <w:p w14:paraId="06B1D42C" w14:textId="77777777" w:rsidR="007C70C3" w:rsidRDefault="00AB6C00">
      <w:pPr>
        <w:pStyle w:val="ImageCaption"/>
      </w:pPr>
      <w:r>
        <w:t xml:space="preserve">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w:t>
      </w:r>
      <w:proofErr w:type="gramStart"/>
      <w:r>
        <w:t>areas</w:t>
      </w:r>
      <w:proofErr w:type="gramEnd"/>
      <w:r>
        <w:t xml:space="preserve"> but many are difficult to compare. The hexagon tile map provides a reasonable spatial distribution despite having isolated hexagons in the outback areas.</w:t>
      </w:r>
    </w:p>
    <w:p w14:paraId="6F25571A" w14:textId="77777777" w:rsidR="007C70C3" w:rsidRDefault="00AB6C00">
      <w:pPr>
        <w:pStyle w:val="Heading2"/>
      </w:pPr>
      <w:bookmarkStart w:id="124" w:name="Xaa002c5cb7c00099c9c9c6ebf1742ace522f715"/>
      <w:r>
        <w:t xml:space="preserve">4.1 Neither choropleth maps </w:t>
      </w:r>
      <w:proofErr w:type="gramStart"/>
      <w:r>
        <w:t>or</w:t>
      </w:r>
      <w:proofErr w:type="gramEnd"/>
      <w:r>
        <w:t xml:space="preserve"> cartograms perform well for Australia</w:t>
      </w:r>
      <w:bookmarkEnd w:id="124"/>
    </w:p>
    <w:p w14:paraId="068B665A" w14:textId="77777777" w:rsidR="007C70C3" w:rsidRDefault="00AB6C00">
      <w:pPr>
        <w:pStyle w:val="FirstParagraph"/>
      </w:pPr>
      <w:r>
        <w:t>Figure 4 shows four main types of cartograms using melanoma incidence on Australian Statistical Areas at Level 3 [</w:t>
      </w:r>
      <w:hyperlink w:anchor="ref-abs2016">
        <w:r>
          <w:rPr>
            <w:rStyle w:val="Hyperlink"/>
          </w:rPr>
          <w:t>19</w:t>
        </w:r>
      </w:hyperlink>
      <w:r>
        <w:t xml:space="preserve">]. The version of a contiguous cartogram (a) has expanded the highly populated areas while preserving the full shapes of rural areas. It has not fully resolved the population transformation of areas, and if it </w:t>
      </w:r>
      <w:commentRangeStart w:id="125"/>
      <w:r>
        <w:t>had accurately sized areas by population, the country would be unrecognizable.</w:t>
      </w:r>
      <w:commentRangeEnd w:id="125"/>
      <w:r w:rsidR="00047D3F">
        <w:rPr>
          <w:rStyle w:val="CommentReference"/>
        </w:rPr>
        <w:commentReference w:id="125"/>
      </w:r>
      <w:r>
        <w:t xml:space="preserve"> The shape-preserved cartogram is unreadable, and it has reduced all areas to tiny spots on the map. Zooming in on a high-resolution output shows it does preserve the shapes. The Dorling cartogram and the hexagon tile map provide reasonable </w:t>
      </w:r>
      <w:r>
        <w:lastRenderedPageBreak/>
        <w:t xml:space="preserve">displays of the spatial distribution, </w:t>
      </w:r>
      <w:commentRangeStart w:id="126"/>
      <w:r>
        <w:t xml:space="preserve">despite having too much </w:t>
      </w:r>
      <w:proofErr w:type="gramStart"/>
      <w:r>
        <w:t>white-space</w:t>
      </w:r>
      <w:proofErr w:type="gramEnd"/>
      <w:r>
        <w:t xml:space="preserve"> </w:t>
      </w:r>
      <w:commentRangeEnd w:id="126"/>
      <w:r w:rsidR="00047D3F">
        <w:rPr>
          <w:rStyle w:val="CommentReference"/>
        </w:rPr>
        <w:commentReference w:id="126"/>
      </w:r>
      <w:r>
        <w:t>in the outback areas.</w:t>
      </w:r>
    </w:p>
    <w:p w14:paraId="2CE23F5F" w14:textId="77777777" w:rsidR="007C70C3" w:rsidRDefault="00AB6C00">
      <w:pPr>
        <w:pStyle w:val="Heading2"/>
      </w:pPr>
      <w:bookmarkStart w:id="127" w:name="limitations-of-alternative-displays"/>
      <w:r>
        <w:t>4.2 Limitations of alternative displays</w:t>
      </w:r>
      <w:bookmarkEnd w:id="127"/>
    </w:p>
    <w:p w14:paraId="7EA5ED95" w14:textId="77777777" w:rsidR="007C70C3" w:rsidRDefault="00AB6C00">
      <w:pPr>
        <w:pStyle w:val="FirstParagraph"/>
      </w:pPr>
      <w:r>
        <w:t>Cartograms provide the spatial distortion to more accurately convey the statistical distribution, focusing on the human impact of the disease. However, the transformation of contiguous cartograms often occurs at the expense of the shape of areas [</w:t>
      </w:r>
      <w:hyperlink w:anchor="ref-CBATCC">
        <w:r>
          <w:rPr>
            <w:rStyle w:val="Hyperlink"/>
          </w:rPr>
          <w:t>33</w:t>
        </w:r>
      </w:hyperlink>
      <w:r>
        <w:t>]. When the population density of the geographic units is highly dissonant with geographic density, the cartogram will lose all spatial context. Dorling [</w:t>
      </w:r>
      <w:hyperlink w:anchor="ref-ACTUC">
        <w:r>
          <w:rPr>
            <w:rStyle w:val="Hyperlink"/>
          </w:rPr>
          <w:t>23</w:t>
        </w:r>
      </w:hyperlink>
      <w:r>
        <w:t xml:space="preserve">] has a </w:t>
      </w:r>
      <w:commentRangeStart w:id="128"/>
      <w:r>
        <w:t>cartogram showing the 1966 general election results, which looked very little like the geographical shape of Australia.</w:t>
      </w:r>
      <w:commentRangeEnd w:id="128"/>
      <w:r w:rsidR="00047D3F">
        <w:rPr>
          <w:rStyle w:val="CommentReference"/>
        </w:rPr>
        <w:commentReference w:id="128"/>
      </w:r>
    </w:p>
    <w:p w14:paraId="3E9877AC" w14:textId="77777777" w:rsidR="007C70C3" w:rsidRDefault="00AB6C00">
      <w:pPr>
        <w:pStyle w:val="BodyText"/>
      </w:pPr>
      <w:r>
        <w:t xml:space="preserve">Some mix of tiling, faceting or even </w:t>
      </w:r>
      <w:proofErr w:type="spellStart"/>
      <w:r>
        <w:t>micromaps</w:t>
      </w:r>
      <w:proofErr w:type="spellEnd"/>
      <w:r>
        <w:t xml:space="preserve">, which allow some spatial continuity while also zooming into small areas, are good solutions for difficult geographies. Table </w:t>
      </w:r>
      <w:proofErr w:type="gramStart"/>
      <w:r>
        <w:t>3  summarizes</w:t>
      </w:r>
      <w:proofErr w:type="gramEnd"/>
      <w:r>
        <w:t xml:space="preserve"> the key criteria for testing maps and alternative displays. </w:t>
      </w:r>
      <w:commentRangeStart w:id="129"/>
      <w:commentRangeStart w:id="130"/>
      <w:r>
        <w:t>Moore and Carpenter [</w:t>
      </w:r>
      <w:hyperlink w:anchor="ref-SAMGIS">
        <w:r>
          <w:rPr>
            <w:rStyle w:val="Hyperlink"/>
          </w:rPr>
          <w:t>1</w:t>
        </w:r>
      </w:hyperlink>
      <w:r>
        <w:t>] and Bell et al. [</w:t>
      </w:r>
      <w:hyperlink w:anchor="ref-CPISACA">
        <w:r>
          <w:rPr>
            <w:rStyle w:val="Hyperlink"/>
          </w:rPr>
          <w:t>6</w:t>
        </w:r>
      </w:hyperlink>
      <w:r>
        <w:t>] provide suggestions and comments to help map creators best communicate their health data and spatial analysis.</w:t>
      </w:r>
      <w:commentRangeEnd w:id="129"/>
      <w:r w:rsidR="00047D3F">
        <w:rPr>
          <w:rStyle w:val="CommentReference"/>
        </w:rPr>
        <w:commentReference w:id="129"/>
      </w:r>
      <w:commentRangeEnd w:id="130"/>
      <w:r w:rsidR="008C31AC">
        <w:rPr>
          <w:rStyle w:val="CommentReference"/>
        </w:rPr>
        <w:commentReference w:id="130"/>
      </w:r>
    </w:p>
    <w:p w14:paraId="7A33D5C7" w14:textId="77777777" w:rsidR="007C70C3" w:rsidRDefault="00AB6C00">
      <w:pPr>
        <w:pStyle w:val="TableCaption"/>
      </w:pPr>
      <w:r>
        <w:t xml:space="preserve">Table 3:  Summary of features and constraints of common mapping methods used to display cancer statistics (Y=Yes, N=No, </w:t>
      </w:r>
      <w:commentRangeStart w:id="131"/>
      <w:r>
        <w:t>S=Sometimes</w:t>
      </w:r>
      <w:commentRangeEnd w:id="131"/>
      <w:r w:rsidR="00047D3F">
        <w:rPr>
          <w:rStyle w:val="CommentReference"/>
          <w:i w:val="0"/>
        </w:rPr>
        <w:commentReference w:id="131"/>
      </w:r>
      <w:r>
        <w:t>).</w:t>
      </w:r>
    </w:p>
    <w:tbl>
      <w:tblPr>
        <w:tblStyle w:val="Table"/>
        <w:tblW w:w="0" w:type="pct"/>
        <w:tblLook w:val="07E0" w:firstRow="1" w:lastRow="1" w:firstColumn="1" w:lastColumn="1" w:noHBand="1" w:noVBand="1"/>
      </w:tblPr>
      <w:tblGrid>
        <w:gridCol w:w="1779"/>
        <w:gridCol w:w="1367"/>
        <w:gridCol w:w="1375"/>
        <w:gridCol w:w="1014"/>
        <w:gridCol w:w="986"/>
        <w:gridCol w:w="914"/>
        <w:gridCol w:w="1205"/>
      </w:tblGrid>
      <w:tr w:rsidR="007C70C3" w14:paraId="5C444D86" w14:textId="77777777">
        <w:tc>
          <w:tcPr>
            <w:tcW w:w="0" w:type="auto"/>
            <w:tcBorders>
              <w:bottom w:val="single" w:sz="0" w:space="0" w:color="auto"/>
            </w:tcBorders>
            <w:vAlign w:val="bottom"/>
          </w:tcPr>
          <w:p w14:paraId="319D1A65" w14:textId="77777777" w:rsidR="007C70C3" w:rsidRDefault="007C70C3"/>
        </w:tc>
        <w:tc>
          <w:tcPr>
            <w:tcW w:w="0" w:type="auto"/>
            <w:tcBorders>
              <w:bottom w:val="single" w:sz="0" w:space="0" w:color="auto"/>
            </w:tcBorders>
            <w:vAlign w:val="bottom"/>
          </w:tcPr>
          <w:p w14:paraId="730A6C21" w14:textId="77777777" w:rsidR="007C70C3" w:rsidRDefault="00AB6C00">
            <w:pPr>
              <w:pStyle w:val="Compact"/>
              <w:jc w:val="center"/>
            </w:pPr>
            <w:r>
              <w:t>Choropleth</w:t>
            </w:r>
          </w:p>
        </w:tc>
        <w:tc>
          <w:tcPr>
            <w:tcW w:w="0" w:type="auto"/>
            <w:tcBorders>
              <w:bottom w:val="single" w:sz="0" w:space="0" w:color="auto"/>
            </w:tcBorders>
            <w:vAlign w:val="bottom"/>
          </w:tcPr>
          <w:p w14:paraId="71E32D37" w14:textId="77777777" w:rsidR="007C70C3" w:rsidRDefault="00AB6C00">
            <w:pPr>
              <w:pStyle w:val="Compact"/>
              <w:jc w:val="center"/>
            </w:pPr>
            <w:r>
              <w:t>Contiguous</w:t>
            </w:r>
          </w:p>
        </w:tc>
        <w:tc>
          <w:tcPr>
            <w:tcW w:w="0" w:type="auto"/>
            <w:tcBorders>
              <w:bottom w:val="single" w:sz="0" w:space="0" w:color="auto"/>
            </w:tcBorders>
            <w:vAlign w:val="bottom"/>
          </w:tcPr>
          <w:p w14:paraId="334A814E" w14:textId="77777777" w:rsidR="007C70C3" w:rsidRDefault="00AB6C00">
            <w:pPr>
              <w:pStyle w:val="Compact"/>
              <w:jc w:val="center"/>
            </w:pPr>
            <w:r>
              <w:t>Non-contig</w:t>
            </w:r>
          </w:p>
        </w:tc>
        <w:tc>
          <w:tcPr>
            <w:tcW w:w="0" w:type="auto"/>
            <w:tcBorders>
              <w:bottom w:val="single" w:sz="0" w:space="0" w:color="auto"/>
            </w:tcBorders>
            <w:vAlign w:val="bottom"/>
          </w:tcPr>
          <w:p w14:paraId="4C4F5D95" w14:textId="77777777" w:rsidR="007C70C3" w:rsidRDefault="00AB6C00">
            <w:pPr>
              <w:pStyle w:val="Compact"/>
              <w:jc w:val="center"/>
            </w:pPr>
            <w:r>
              <w:t>Dorling</w:t>
            </w:r>
          </w:p>
        </w:tc>
        <w:tc>
          <w:tcPr>
            <w:tcW w:w="0" w:type="auto"/>
            <w:tcBorders>
              <w:bottom w:val="single" w:sz="0" w:space="0" w:color="auto"/>
            </w:tcBorders>
            <w:vAlign w:val="bottom"/>
          </w:tcPr>
          <w:p w14:paraId="1BC60B93" w14:textId="77777777" w:rsidR="007C70C3" w:rsidRDefault="00AB6C00">
            <w:pPr>
              <w:pStyle w:val="Compact"/>
              <w:jc w:val="center"/>
            </w:pPr>
            <w:r>
              <w:t>Tile maps</w:t>
            </w:r>
          </w:p>
        </w:tc>
        <w:tc>
          <w:tcPr>
            <w:tcW w:w="0" w:type="auto"/>
            <w:tcBorders>
              <w:bottom w:val="single" w:sz="0" w:space="0" w:color="auto"/>
            </w:tcBorders>
            <w:vAlign w:val="bottom"/>
          </w:tcPr>
          <w:p w14:paraId="17B6D634" w14:textId="77777777" w:rsidR="007C70C3" w:rsidRDefault="00AB6C00">
            <w:pPr>
              <w:pStyle w:val="Compact"/>
              <w:jc w:val="center"/>
            </w:pPr>
            <w:proofErr w:type="spellStart"/>
            <w:r>
              <w:t>Geofacets</w:t>
            </w:r>
            <w:proofErr w:type="spellEnd"/>
          </w:p>
        </w:tc>
      </w:tr>
      <w:tr w:rsidR="007C70C3" w14:paraId="31AB9B52" w14:textId="77777777">
        <w:tc>
          <w:tcPr>
            <w:tcW w:w="0" w:type="auto"/>
          </w:tcPr>
          <w:p w14:paraId="435EF634" w14:textId="77777777" w:rsidR="007C70C3" w:rsidRDefault="00AB6C00">
            <w:pPr>
              <w:pStyle w:val="Compact"/>
            </w:pPr>
            <w:r>
              <w:t>Spatial distortion</w:t>
            </w:r>
          </w:p>
        </w:tc>
        <w:tc>
          <w:tcPr>
            <w:tcW w:w="0" w:type="auto"/>
          </w:tcPr>
          <w:p w14:paraId="2D1811A4" w14:textId="77777777" w:rsidR="007C70C3" w:rsidRDefault="00AB6C00">
            <w:pPr>
              <w:pStyle w:val="Compact"/>
              <w:jc w:val="center"/>
            </w:pPr>
            <w:r>
              <w:t>N</w:t>
            </w:r>
          </w:p>
        </w:tc>
        <w:tc>
          <w:tcPr>
            <w:tcW w:w="0" w:type="auto"/>
          </w:tcPr>
          <w:p w14:paraId="0F6997DF" w14:textId="77777777" w:rsidR="007C70C3" w:rsidRDefault="00AB6C00">
            <w:pPr>
              <w:pStyle w:val="Compact"/>
              <w:jc w:val="center"/>
            </w:pPr>
            <w:r>
              <w:t>Y</w:t>
            </w:r>
          </w:p>
        </w:tc>
        <w:tc>
          <w:tcPr>
            <w:tcW w:w="0" w:type="auto"/>
          </w:tcPr>
          <w:p w14:paraId="60F410F0" w14:textId="77777777" w:rsidR="007C70C3" w:rsidRDefault="00AB6C00">
            <w:pPr>
              <w:pStyle w:val="Compact"/>
              <w:jc w:val="center"/>
            </w:pPr>
            <w:r>
              <w:t>Y</w:t>
            </w:r>
          </w:p>
        </w:tc>
        <w:tc>
          <w:tcPr>
            <w:tcW w:w="0" w:type="auto"/>
          </w:tcPr>
          <w:p w14:paraId="0E3AB99B" w14:textId="77777777" w:rsidR="007C70C3" w:rsidRDefault="00AB6C00">
            <w:pPr>
              <w:pStyle w:val="Compact"/>
              <w:jc w:val="center"/>
            </w:pPr>
            <w:r>
              <w:t>Y</w:t>
            </w:r>
          </w:p>
        </w:tc>
        <w:tc>
          <w:tcPr>
            <w:tcW w:w="0" w:type="auto"/>
          </w:tcPr>
          <w:p w14:paraId="7DEF30CB" w14:textId="77777777" w:rsidR="007C70C3" w:rsidRDefault="00AB6C00">
            <w:pPr>
              <w:pStyle w:val="Compact"/>
              <w:jc w:val="center"/>
            </w:pPr>
            <w:r>
              <w:t>Y</w:t>
            </w:r>
          </w:p>
        </w:tc>
        <w:tc>
          <w:tcPr>
            <w:tcW w:w="0" w:type="auto"/>
          </w:tcPr>
          <w:p w14:paraId="5C2FD282" w14:textId="77777777" w:rsidR="007C70C3" w:rsidRDefault="00AB6C00">
            <w:pPr>
              <w:pStyle w:val="Compact"/>
              <w:jc w:val="center"/>
            </w:pPr>
            <w:r>
              <w:t>Y</w:t>
            </w:r>
          </w:p>
        </w:tc>
      </w:tr>
      <w:tr w:rsidR="007C70C3" w14:paraId="75BEDC5C" w14:textId="77777777">
        <w:tc>
          <w:tcPr>
            <w:tcW w:w="0" w:type="auto"/>
          </w:tcPr>
          <w:p w14:paraId="1F726751" w14:textId="77777777" w:rsidR="007C70C3" w:rsidRDefault="00AB6C00">
            <w:pPr>
              <w:pStyle w:val="Compact"/>
            </w:pPr>
            <w:r>
              <w:t>Preserves neighbors</w:t>
            </w:r>
          </w:p>
        </w:tc>
        <w:tc>
          <w:tcPr>
            <w:tcW w:w="0" w:type="auto"/>
          </w:tcPr>
          <w:p w14:paraId="02F24FB1" w14:textId="77777777" w:rsidR="007C70C3" w:rsidRDefault="00AB6C00">
            <w:pPr>
              <w:pStyle w:val="Compact"/>
              <w:jc w:val="center"/>
            </w:pPr>
            <w:r>
              <w:t>Y</w:t>
            </w:r>
          </w:p>
        </w:tc>
        <w:tc>
          <w:tcPr>
            <w:tcW w:w="0" w:type="auto"/>
          </w:tcPr>
          <w:p w14:paraId="24E7F4CC" w14:textId="77777777" w:rsidR="007C70C3" w:rsidRDefault="00AB6C00">
            <w:pPr>
              <w:pStyle w:val="Compact"/>
              <w:jc w:val="center"/>
            </w:pPr>
            <w:r>
              <w:t>Y</w:t>
            </w:r>
          </w:p>
        </w:tc>
        <w:tc>
          <w:tcPr>
            <w:tcW w:w="0" w:type="auto"/>
          </w:tcPr>
          <w:p w14:paraId="71A6F220" w14:textId="77777777" w:rsidR="007C70C3" w:rsidRDefault="00AB6C00">
            <w:pPr>
              <w:pStyle w:val="Compact"/>
              <w:jc w:val="center"/>
            </w:pPr>
            <w:r>
              <w:t>Y</w:t>
            </w:r>
          </w:p>
        </w:tc>
        <w:tc>
          <w:tcPr>
            <w:tcW w:w="0" w:type="auto"/>
          </w:tcPr>
          <w:p w14:paraId="2CA3B96D" w14:textId="77777777" w:rsidR="007C70C3" w:rsidRDefault="00AB6C00">
            <w:pPr>
              <w:pStyle w:val="Compact"/>
              <w:jc w:val="center"/>
            </w:pPr>
            <w:r>
              <w:t>S</w:t>
            </w:r>
          </w:p>
        </w:tc>
        <w:tc>
          <w:tcPr>
            <w:tcW w:w="0" w:type="auto"/>
          </w:tcPr>
          <w:p w14:paraId="200D518F" w14:textId="77777777" w:rsidR="007C70C3" w:rsidRDefault="00AB6C00">
            <w:pPr>
              <w:pStyle w:val="Compact"/>
              <w:jc w:val="center"/>
            </w:pPr>
            <w:r>
              <w:t>S</w:t>
            </w:r>
          </w:p>
        </w:tc>
        <w:tc>
          <w:tcPr>
            <w:tcW w:w="0" w:type="auto"/>
          </w:tcPr>
          <w:p w14:paraId="39FE8EF3" w14:textId="77777777" w:rsidR="007C70C3" w:rsidRDefault="00AB6C00">
            <w:pPr>
              <w:pStyle w:val="Compact"/>
              <w:jc w:val="center"/>
            </w:pPr>
            <w:r>
              <w:t>S</w:t>
            </w:r>
          </w:p>
        </w:tc>
      </w:tr>
      <w:tr w:rsidR="007C70C3" w14:paraId="3E3AB1BF" w14:textId="77777777">
        <w:tc>
          <w:tcPr>
            <w:tcW w:w="0" w:type="auto"/>
          </w:tcPr>
          <w:p w14:paraId="3618BEB1" w14:textId="77777777" w:rsidR="007C70C3" w:rsidRDefault="00AB6C00">
            <w:pPr>
              <w:pStyle w:val="Compact"/>
            </w:pPr>
            <w:r>
              <w:t>Conceals small areas</w:t>
            </w:r>
          </w:p>
        </w:tc>
        <w:tc>
          <w:tcPr>
            <w:tcW w:w="0" w:type="auto"/>
          </w:tcPr>
          <w:p w14:paraId="6E585D25" w14:textId="77777777" w:rsidR="007C70C3" w:rsidRDefault="00AB6C00">
            <w:pPr>
              <w:pStyle w:val="Compact"/>
              <w:jc w:val="center"/>
            </w:pPr>
            <w:r>
              <w:t>Y</w:t>
            </w:r>
          </w:p>
        </w:tc>
        <w:tc>
          <w:tcPr>
            <w:tcW w:w="0" w:type="auto"/>
          </w:tcPr>
          <w:p w14:paraId="4EFA5445" w14:textId="77777777" w:rsidR="007C70C3" w:rsidRDefault="00AB6C00">
            <w:pPr>
              <w:pStyle w:val="Compact"/>
              <w:jc w:val="center"/>
            </w:pPr>
            <w:r>
              <w:t>S</w:t>
            </w:r>
          </w:p>
        </w:tc>
        <w:tc>
          <w:tcPr>
            <w:tcW w:w="0" w:type="auto"/>
          </w:tcPr>
          <w:p w14:paraId="747FB068" w14:textId="77777777" w:rsidR="007C70C3" w:rsidRDefault="00AB6C00">
            <w:pPr>
              <w:pStyle w:val="Compact"/>
              <w:jc w:val="center"/>
            </w:pPr>
            <w:r>
              <w:t>N</w:t>
            </w:r>
          </w:p>
        </w:tc>
        <w:tc>
          <w:tcPr>
            <w:tcW w:w="0" w:type="auto"/>
          </w:tcPr>
          <w:p w14:paraId="619F81B6" w14:textId="77777777" w:rsidR="007C70C3" w:rsidRDefault="00AB6C00">
            <w:pPr>
              <w:pStyle w:val="Compact"/>
              <w:jc w:val="center"/>
            </w:pPr>
            <w:r>
              <w:t>N</w:t>
            </w:r>
          </w:p>
        </w:tc>
        <w:tc>
          <w:tcPr>
            <w:tcW w:w="0" w:type="auto"/>
          </w:tcPr>
          <w:p w14:paraId="3F400DBE" w14:textId="77777777" w:rsidR="007C70C3" w:rsidRDefault="00AB6C00">
            <w:pPr>
              <w:pStyle w:val="Compact"/>
              <w:jc w:val="center"/>
            </w:pPr>
            <w:r>
              <w:t>N</w:t>
            </w:r>
          </w:p>
        </w:tc>
        <w:tc>
          <w:tcPr>
            <w:tcW w:w="0" w:type="auto"/>
          </w:tcPr>
          <w:p w14:paraId="175BF7B6" w14:textId="77777777" w:rsidR="007C70C3" w:rsidRDefault="00AB6C00">
            <w:pPr>
              <w:pStyle w:val="Compact"/>
              <w:jc w:val="center"/>
            </w:pPr>
            <w:r>
              <w:t>N</w:t>
            </w:r>
          </w:p>
        </w:tc>
      </w:tr>
      <w:tr w:rsidR="007C70C3" w14:paraId="74CABE9B" w14:textId="77777777">
        <w:tc>
          <w:tcPr>
            <w:tcW w:w="0" w:type="auto"/>
          </w:tcPr>
          <w:p w14:paraId="6CC1C1CD" w14:textId="77777777" w:rsidR="007C70C3" w:rsidRDefault="00AB6C00">
            <w:pPr>
              <w:pStyle w:val="Compact"/>
            </w:pPr>
            <w:r>
              <w:t>Uniform shape</w:t>
            </w:r>
          </w:p>
        </w:tc>
        <w:tc>
          <w:tcPr>
            <w:tcW w:w="0" w:type="auto"/>
          </w:tcPr>
          <w:p w14:paraId="6034D85F" w14:textId="77777777" w:rsidR="007C70C3" w:rsidRDefault="00AB6C00">
            <w:pPr>
              <w:pStyle w:val="Compact"/>
              <w:jc w:val="center"/>
            </w:pPr>
            <w:r>
              <w:t>N</w:t>
            </w:r>
          </w:p>
        </w:tc>
        <w:tc>
          <w:tcPr>
            <w:tcW w:w="0" w:type="auto"/>
          </w:tcPr>
          <w:p w14:paraId="665D9AF0" w14:textId="77777777" w:rsidR="007C70C3" w:rsidRDefault="00AB6C00">
            <w:pPr>
              <w:pStyle w:val="Compact"/>
              <w:jc w:val="center"/>
            </w:pPr>
            <w:r>
              <w:t>N</w:t>
            </w:r>
          </w:p>
        </w:tc>
        <w:tc>
          <w:tcPr>
            <w:tcW w:w="0" w:type="auto"/>
          </w:tcPr>
          <w:p w14:paraId="300DCEA4" w14:textId="77777777" w:rsidR="007C70C3" w:rsidRDefault="00AB6C00">
            <w:pPr>
              <w:pStyle w:val="Compact"/>
              <w:jc w:val="center"/>
            </w:pPr>
            <w:r>
              <w:t>N</w:t>
            </w:r>
          </w:p>
        </w:tc>
        <w:tc>
          <w:tcPr>
            <w:tcW w:w="0" w:type="auto"/>
          </w:tcPr>
          <w:p w14:paraId="1CBD412C" w14:textId="77777777" w:rsidR="007C70C3" w:rsidRDefault="00AB6C00">
            <w:pPr>
              <w:pStyle w:val="Compact"/>
              <w:jc w:val="center"/>
            </w:pPr>
            <w:r>
              <w:t>Y</w:t>
            </w:r>
          </w:p>
        </w:tc>
        <w:tc>
          <w:tcPr>
            <w:tcW w:w="0" w:type="auto"/>
          </w:tcPr>
          <w:p w14:paraId="2379F56D" w14:textId="77777777" w:rsidR="007C70C3" w:rsidRDefault="00AB6C00">
            <w:pPr>
              <w:pStyle w:val="Compact"/>
              <w:jc w:val="center"/>
            </w:pPr>
            <w:r>
              <w:t>Y</w:t>
            </w:r>
          </w:p>
        </w:tc>
        <w:tc>
          <w:tcPr>
            <w:tcW w:w="0" w:type="auto"/>
          </w:tcPr>
          <w:p w14:paraId="18C9122B" w14:textId="77777777" w:rsidR="007C70C3" w:rsidRDefault="00AB6C00">
            <w:pPr>
              <w:pStyle w:val="Compact"/>
              <w:jc w:val="center"/>
            </w:pPr>
            <w:r>
              <w:t>Y</w:t>
            </w:r>
          </w:p>
        </w:tc>
      </w:tr>
      <w:tr w:rsidR="007C70C3" w14:paraId="7A238B73" w14:textId="77777777">
        <w:tc>
          <w:tcPr>
            <w:tcW w:w="0" w:type="auto"/>
          </w:tcPr>
          <w:p w14:paraId="20FF28FC" w14:textId="77777777" w:rsidR="007C70C3" w:rsidRDefault="00AB6C00">
            <w:pPr>
              <w:pStyle w:val="Compact"/>
            </w:pPr>
            <w:r>
              <w:t>Univariate only</w:t>
            </w:r>
          </w:p>
        </w:tc>
        <w:tc>
          <w:tcPr>
            <w:tcW w:w="0" w:type="auto"/>
          </w:tcPr>
          <w:p w14:paraId="77D41BF1" w14:textId="77777777" w:rsidR="007C70C3" w:rsidRDefault="00AB6C00">
            <w:pPr>
              <w:pStyle w:val="Compact"/>
              <w:jc w:val="center"/>
            </w:pPr>
            <w:r>
              <w:t>Y</w:t>
            </w:r>
          </w:p>
        </w:tc>
        <w:tc>
          <w:tcPr>
            <w:tcW w:w="0" w:type="auto"/>
          </w:tcPr>
          <w:p w14:paraId="1F40E8EF" w14:textId="77777777" w:rsidR="007C70C3" w:rsidRDefault="00AB6C00">
            <w:pPr>
              <w:pStyle w:val="Compact"/>
              <w:jc w:val="center"/>
            </w:pPr>
            <w:r>
              <w:t>Y</w:t>
            </w:r>
          </w:p>
        </w:tc>
        <w:tc>
          <w:tcPr>
            <w:tcW w:w="0" w:type="auto"/>
          </w:tcPr>
          <w:p w14:paraId="1834E062" w14:textId="77777777" w:rsidR="007C70C3" w:rsidRDefault="00AB6C00">
            <w:pPr>
              <w:pStyle w:val="Compact"/>
              <w:jc w:val="center"/>
            </w:pPr>
            <w:r>
              <w:t>Y</w:t>
            </w:r>
          </w:p>
        </w:tc>
        <w:tc>
          <w:tcPr>
            <w:tcW w:w="0" w:type="auto"/>
          </w:tcPr>
          <w:p w14:paraId="3F90D4FC" w14:textId="77777777" w:rsidR="007C70C3" w:rsidRDefault="00AB6C00">
            <w:pPr>
              <w:pStyle w:val="Compact"/>
              <w:jc w:val="center"/>
            </w:pPr>
            <w:r>
              <w:t>S</w:t>
            </w:r>
          </w:p>
        </w:tc>
        <w:tc>
          <w:tcPr>
            <w:tcW w:w="0" w:type="auto"/>
          </w:tcPr>
          <w:p w14:paraId="3247A908" w14:textId="77777777" w:rsidR="007C70C3" w:rsidRDefault="00AB6C00">
            <w:pPr>
              <w:pStyle w:val="Compact"/>
              <w:jc w:val="center"/>
            </w:pPr>
            <w:r>
              <w:t>S</w:t>
            </w:r>
          </w:p>
        </w:tc>
        <w:tc>
          <w:tcPr>
            <w:tcW w:w="0" w:type="auto"/>
          </w:tcPr>
          <w:p w14:paraId="022C5773" w14:textId="77777777" w:rsidR="007C70C3" w:rsidRDefault="00AB6C00">
            <w:pPr>
              <w:pStyle w:val="Compact"/>
              <w:jc w:val="center"/>
            </w:pPr>
            <w:r>
              <w:t>N</w:t>
            </w:r>
          </w:p>
        </w:tc>
      </w:tr>
      <w:tr w:rsidR="007C70C3" w14:paraId="456A271B" w14:textId="77777777">
        <w:tc>
          <w:tcPr>
            <w:tcW w:w="0" w:type="auto"/>
          </w:tcPr>
          <w:p w14:paraId="40A9AF38" w14:textId="77777777" w:rsidR="007C70C3" w:rsidRDefault="00AB6C00">
            <w:pPr>
              <w:pStyle w:val="Compact"/>
            </w:pPr>
            <w:r>
              <w:t>Manual construction</w:t>
            </w:r>
          </w:p>
        </w:tc>
        <w:tc>
          <w:tcPr>
            <w:tcW w:w="0" w:type="auto"/>
          </w:tcPr>
          <w:p w14:paraId="48B3CC3D" w14:textId="77777777" w:rsidR="007C70C3" w:rsidRDefault="00AB6C00">
            <w:pPr>
              <w:pStyle w:val="Compact"/>
              <w:jc w:val="center"/>
            </w:pPr>
            <w:r>
              <w:t>N</w:t>
            </w:r>
          </w:p>
        </w:tc>
        <w:tc>
          <w:tcPr>
            <w:tcW w:w="0" w:type="auto"/>
          </w:tcPr>
          <w:p w14:paraId="34AF1248" w14:textId="77777777" w:rsidR="007C70C3" w:rsidRDefault="00AB6C00">
            <w:pPr>
              <w:pStyle w:val="Compact"/>
              <w:jc w:val="center"/>
            </w:pPr>
            <w:r>
              <w:t>N</w:t>
            </w:r>
          </w:p>
        </w:tc>
        <w:tc>
          <w:tcPr>
            <w:tcW w:w="0" w:type="auto"/>
          </w:tcPr>
          <w:p w14:paraId="3B5D30FE" w14:textId="77777777" w:rsidR="007C70C3" w:rsidRDefault="00AB6C00">
            <w:pPr>
              <w:pStyle w:val="Compact"/>
              <w:jc w:val="center"/>
            </w:pPr>
            <w:r>
              <w:t>N</w:t>
            </w:r>
          </w:p>
        </w:tc>
        <w:tc>
          <w:tcPr>
            <w:tcW w:w="0" w:type="auto"/>
          </w:tcPr>
          <w:p w14:paraId="012D5C24" w14:textId="77777777" w:rsidR="007C70C3" w:rsidRDefault="00AB6C00">
            <w:pPr>
              <w:pStyle w:val="Compact"/>
              <w:jc w:val="center"/>
            </w:pPr>
            <w:r>
              <w:t>N</w:t>
            </w:r>
          </w:p>
        </w:tc>
        <w:tc>
          <w:tcPr>
            <w:tcW w:w="0" w:type="auto"/>
          </w:tcPr>
          <w:p w14:paraId="443478B7" w14:textId="77777777" w:rsidR="007C70C3" w:rsidRDefault="00AB6C00">
            <w:pPr>
              <w:pStyle w:val="Compact"/>
              <w:jc w:val="center"/>
            </w:pPr>
            <w:r>
              <w:t>Y</w:t>
            </w:r>
          </w:p>
        </w:tc>
        <w:tc>
          <w:tcPr>
            <w:tcW w:w="0" w:type="auto"/>
          </w:tcPr>
          <w:p w14:paraId="2C07E1B2" w14:textId="77777777" w:rsidR="007C70C3" w:rsidRDefault="00AB6C00">
            <w:pPr>
              <w:pStyle w:val="Compact"/>
              <w:jc w:val="center"/>
            </w:pPr>
            <w:r>
              <w:t>Y</w:t>
            </w:r>
          </w:p>
        </w:tc>
      </w:tr>
    </w:tbl>
    <w:p w14:paraId="146B0E8D" w14:textId="77777777" w:rsidR="007C70C3" w:rsidRDefault="00AB6C00">
      <w:pPr>
        <w:pStyle w:val="Heading1"/>
      </w:pPr>
      <w:bookmarkStart w:id="132" w:name="ch:interacting"/>
      <w:r>
        <w:t>5. User interaction</w:t>
      </w:r>
      <w:bookmarkEnd w:id="132"/>
    </w:p>
    <w:p w14:paraId="6A1A0598" w14:textId="77777777" w:rsidR="007C70C3" w:rsidRDefault="00AB6C00">
      <w:pPr>
        <w:pStyle w:val="FirstParagraph"/>
      </w:pPr>
      <w:r>
        <w:t>One of the concerns of adding too much information to a map is the fear of cognitive overload [</w:t>
      </w:r>
      <w:hyperlink w:anchor="ref-mcgranaghan1993cartographic">
        <w:r>
          <w:rPr>
            <w:rStyle w:val="Hyperlink"/>
          </w:rPr>
          <w:t>52</w:t>
        </w:r>
      </w:hyperlink>
      <w:r>
        <w:t>] in which the user reaches an information threshold, beyond which they become confused. It can be a juggling act for a diverse audience, with experts probably preferring more detail [</w:t>
      </w:r>
      <w:hyperlink w:anchor="ref-cliburn2002design">
        <w:r>
          <w:rPr>
            <w:rStyle w:val="Hyperlink"/>
          </w:rPr>
          <w:t>53</w:t>
        </w:r>
      </w:hyperlink>
      <w:r>
        <w:t xml:space="preserve">] while a simpler display is more broadly readable. Interactivity is a design feature within modern mapping methods that can be used to incorporate additional information and complexity without overloading </w:t>
      </w:r>
      <w:r>
        <w:lastRenderedPageBreak/>
        <w:t>the user. Effective user-</w:t>
      </w:r>
      <w:proofErr w:type="spellStart"/>
      <w:r>
        <w:t>centred</w:t>
      </w:r>
      <w:proofErr w:type="spellEnd"/>
      <w:r>
        <w:t xml:space="preserve"> interactive actions produce rapid, incremental, and reversible changes to the display [</w:t>
      </w:r>
      <w:hyperlink w:anchor="ref-DMIV">
        <w:r>
          <w:rPr>
            <w:rStyle w:val="Hyperlink"/>
          </w:rPr>
          <w:t>54</w:t>
        </w:r>
      </w:hyperlink>
      <w:r>
        <w:t>].</w:t>
      </w:r>
    </w:p>
    <w:p w14:paraId="03559846" w14:textId="09456694" w:rsidR="007C70C3" w:rsidRDefault="00AB6C00">
      <w:pPr>
        <w:pStyle w:val="BodyText"/>
      </w:pPr>
      <w:proofErr w:type="spellStart"/>
      <w:r>
        <w:t>Monmonier</w:t>
      </w:r>
      <w:proofErr w:type="spellEnd"/>
      <w:r>
        <w:t xml:space="preserve"> [</w:t>
      </w:r>
      <w:hyperlink w:anchor="ref-HTLWM">
        <w:r>
          <w:rPr>
            <w:rStyle w:val="Hyperlink"/>
          </w:rPr>
          <w:t>32</w:t>
        </w:r>
      </w:hyperlink>
      <w:r>
        <w:t xml:space="preserve">] </w:t>
      </w:r>
      <w:del w:id="133" w:author="Author">
        <w:r w:rsidDel="007D1E18">
          <w:delText>says that</w:delText>
        </w:r>
      </w:del>
      <w:ins w:id="134" w:author="Author">
        <w:r w:rsidR="007D1E18">
          <w:t>recommends using</w:t>
        </w:r>
      </w:ins>
      <w:r>
        <w:t xml:space="preserve"> interactivity </w:t>
      </w:r>
      <w:del w:id="135" w:author="Author">
        <w:r w:rsidDel="007D1E18">
          <w:delText xml:space="preserve">can be used </w:delText>
        </w:r>
      </w:del>
      <w:r>
        <w:t>to allow users to explore the map for more information and provide</w:t>
      </w:r>
      <w:del w:id="136" w:author="Author">
        <w:r w:rsidDel="007D1E18">
          <w:delText>s</w:delText>
        </w:r>
      </w:del>
      <w:r>
        <w:t xml:space="preserve"> flexibility for the display. The user can toggle between different variables, map views or even multiple realizations of future scenarios [</w:t>
      </w:r>
      <w:hyperlink w:anchor="ref-goodchild1994introduction">
        <w:r>
          <w:rPr>
            <w:rStyle w:val="Hyperlink"/>
          </w:rPr>
          <w:t>55</w:t>
        </w:r>
      </w:hyperlink>
      <w:r>
        <w:t>]. This provides additional mechanisms for the users to digest the uncertainty of the available information [</w:t>
      </w:r>
      <w:hyperlink w:anchor="ref-maceachren1992visualizing">
        <w:r>
          <w:rPr>
            <w:rStyle w:val="Hyperlink"/>
          </w:rPr>
          <w:t>56</w:t>
        </w:r>
      </w:hyperlink>
      <w:r>
        <w:t>]. When the needs of the audience are changeable and are also the priority, the map creator can allow interactivity for map users to explore a data set through dynamic interactions. This can allow inspection of the data from many views [</w:t>
      </w:r>
      <w:hyperlink w:anchor="ref-DQBCM">
        <w:r>
          <w:rPr>
            <w:rStyle w:val="Hyperlink"/>
          </w:rPr>
          <w:t>58</w:t>
        </w:r>
      </w:hyperlink>
      <w:r>
        <w:t>]. User interaction with maps helps to understand and interpret the spatial distribution of disease, to validate, explain or explore the presented statistics and their relationships to each other [</w:t>
      </w:r>
      <w:hyperlink w:anchor="ref-TNTEA">
        <w:r>
          <w:rPr>
            <w:rStyle w:val="Hyperlink"/>
          </w:rPr>
          <w:t>59</w:t>
        </w:r>
      </w:hyperlink>
      <w:r>
        <w:t>].</w:t>
      </w:r>
    </w:p>
    <w:p w14:paraId="05BF792B" w14:textId="77777777" w:rsidR="007C70C3" w:rsidRDefault="00AB6C00">
      <w:pPr>
        <w:pStyle w:val="BodyText"/>
      </w:pPr>
      <w:r>
        <w:t>Interactivity enables supplementary information to be incorporated into online atlases without cluttering the display. Interactive design features, found in online cancer maps, include tool tips, drop-down menus, data selection, zooming, and panning to allow users to explore the map as they want more information and allow flexibility in the display [</w:t>
      </w:r>
      <w:hyperlink w:anchor="ref-HTLWM">
        <w:r>
          <w:rPr>
            <w:rStyle w:val="Hyperlink"/>
          </w:rPr>
          <w:t>32</w:t>
        </w:r>
      </w:hyperlink>
      <w:r>
        <w:t>]. The use of these supports can be found in various online cancer maps and are shown in Figure 5 [</w:t>
      </w:r>
      <w:hyperlink w:anchor="ref-roberts2019communication">
        <w:r>
          <w:rPr>
            <w:rStyle w:val="Hyperlink"/>
          </w:rPr>
          <w:t>18</w:t>
        </w:r>
      </w:hyperlink>
      <w:r>
        <w:t>].</w:t>
      </w:r>
    </w:p>
    <w:p w14:paraId="1D9821E4" w14:textId="77777777" w:rsidR="007C70C3" w:rsidRDefault="00AB6C00">
      <w:pPr>
        <w:pStyle w:val="BodyText"/>
      </w:pPr>
      <w:r>
        <w:t>Animation, in contrast to interactivity, usually involves pre-computing views and showing these in a sequence. Lin Pedersen [</w:t>
      </w:r>
      <w:hyperlink w:anchor="ref-TGA">
        <w:r>
          <w:rPr>
            <w:rStyle w:val="Hyperlink"/>
          </w:rPr>
          <w:t>60</w:t>
        </w:r>
      </w:hyperlink>
      <w:r>
        <w:t xml:space="preserve">] provides an overview of animation for maps using the R package </w:t>
      </w:r>
      <w:proofErr w:type="spellStart"/>
      <w:r>
        <w:rPr>
          <w:rStyle w:val="VerbatimChar"/>
        </w:rPr>
        <w:t>gganimate</w:t>
      </w:r>
      <w:proofErr w:type="spellEnd"/>
      <w:r>
        <w:t xml:space="preserve"> [</w:t>
      </w:r>
      <w:hyperlink w:anchor="ref-gganimate">
        <w:r>
          <w:rPr>
            <w:rStyle w:val="Hyperlink"/>
          </w:rPr>
          <w:t>61</w:t>
        </w:r>
      </w:hyperlink>
      <w:r>
        <w:t>]. Animations are used to communicate a message by capturing and directing users’ attention. It is most often employed to show changes over time. The controls for basic animation are usually placed outside of the plot space [</w:t>
      </w:r>
      <w:hyperlink w:anchor="ref-TGA">
        <w:r>
          <w:rPr>
            <w:rStyle w:val="Hyperlink"/>
          </w:rPr>
          <w:t>60</w:t>
        </w:r>
      </w:hyperlink>
      <w:r>
        <w:t>], and the map image is updated/replaced as the animation progresses.</w:t>
      </w:r>
    </w:p>
    <w:p w14:paraId="7058F54D" w14:textId="77777777" w:rsidR="007C70C3" w:rsidRDefault="00AB6C00">
      <w:pPr>
        <w:pStyle w:val="BodyText"/>
      </w:pPr>
      <w:r>
        <w:t>Weather maps are a thoroughly developed examples of animation of spatial displays to communicate information to the general public [</w:t>
      </w:r>
      <w:hyperlink w:anchor="ref-CPISACA">
        <w:r>
          <w:rPr>
            <w:rStyle w:val="Hyperlink"/>
          </w:rPr>
          <w:t>6</w:t>
        </w:r>
      </w:hyperlink>
      <w:r>
        <w:t>]. The movement of a weather system will follow a forecasted path. All map users can follow the animated path of the weather system across the geography over a specified period.</w:t>
      </w:r>
    </w:p>
    <w:p w14:paraId="1FC78422" w14:textId="47360B7E" w:rsidR="007C70C3" w:rsidRDefault="00AB6C00">
      <w:pPr>
        <w:pStyle w:val="BodyText"/>
      </w:pPr>
      <w:r>
        <w:t>The Australian Cancer Atlas [</w:t>
      </w:r>
      <w:hyperlink w:anchor="ref-TACA">
        <w:r>
          <w:rPr>
            <w:rStyle w:val="Hyperlink"/>
          </w:rPr>
          <w:t>62</w:t>
        </w:r>
      </w:hyperlink>
      <w:r>
        <w:t xml:space="preserve">] provides </w:t>
      </w:r>
      <w:hyperlink r:id="rId21">
        <w:r>
          <w:rPr>
            <w:rStyle w:val="Hyperlink"/>
          </w:rPr>
          <w:t>tours</w:t>
        </w:r>
      </w:hyperlink>
      <w:r>
        <w:t xml:space="preserve"> that change the display to draw users’ attention to areas on the map that are relevant to the </w:t>
      </w:r>
      <w:ins w:id="137" w:author="Author">
        <w:r w:rsidR="00047D3F">
          <w:t>interpretation</w:t>
        </w:r>
      </w:ins>
      <w:del w:id="138" w:author="Author">
        <w:r w:rsidDel="00047D3F">
          <w:delText>story</w:delText>
        </w:r>
      </w:del>
      <w:r>
        <w:t>. This implementation of animation gives users tools to plan their exploration.</w:t>
      </w:r>
    </w:p>
    <w:p w14:paraId="4424DB40" w14:textId="77777777" w:rsidR="007C70C3" w:rsidRDefault="00AB6C00">
      <w:pPr>
        <w:pStyle w:val="BodyText"/>
      </w:pPr>
      <w:r>
        <w:t xml:space="preserve">Figure </w:t>
      </w:r>
      <w:proofErr w:type="gramStart"/>
      <w:r>
        <w:t>6  shows</w:t>
      </w:r>
      <w:proofErr w:type="gramEnd"/>
      <w:r>
        <w:t xml:space="preserve"> two examples of more sophisticated interactive maps. The Spanish Cancer map (left) contains a linked display between a choropleth map and time series plots of cancer change. In linked plots, changing values in one display will trigger changes of corresponding elements in another display. Here, the temporal change in the choropleth map can be played out as an animation. </w:t>
      </w:r>
      <w:proofErr w:type="spellStart"/>
      <w:r>
        <w:t>Mousing</w:t>
      </w:r>
      <w:proofErr w:type="spellEnd"/>
      <w:r>
        <w:t xml:space="preserve"> over the time series plots will highlight the line for a particular region. The Canadian Breast Cancer Mortality map (right) has a magnifying glass that allows the user to zoom into small areas. It is easy to control and shows precise details in small areas.</w:t>
      </w:r>
    </w:p>
    <w:p w14:paraId="54FC0A5A" w14:textId="77777777" w:rsidR="007C70C3" w:rsidRDefault="00AB6C00">
      <w:pPr>
        <w:pStyle w:val="CaptionedFigure"/>
      </w:pPr>
      <w:r>
        <w:rPr>
          <w:noProof/>
        </w:rPr>
        <w:lastRenderedPageBreak/>
        <w:drawing>
          <wp:inline distT="0" distB="0" distL="0" distR="0" wp14:anchorId="4B49E3CC" wp14:editId="6CB4D6BC">
            <wp:extent cx="5334000" cy="4000500"/>
            <wp:effectExtent l="0" t="0" r="0" b="0"/>
            <wp:docPr id="5" name="Picture" descr="Figure 5: Interactive controls of displays in publicly available choropleth cancer maps: (i) GUI controls for statistic, sex, age groups, continents, and cancer types for Globocan 2018: Cancer Today,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wp:cNvGraphicFramePr/>
            <a:graphic xmlns:a="http://schemas.openxmlformats.org/drawingml/2006/main">
              <a:graphicData uri="http://schemas.openxmlformats.org/drawingml/2006/picture">
                <pic:pic xmlns:pic="http://schemas.openxmlformats.org/drawingml/2006/picture">
                  <pic:nvPicPr>
                    <pic:cNvPr id="0" name="Picture" descr="figures/interacting.png"/>
                    <pic:cNvPicPr>
                      <a:picLocks noChangeAspect="1" noChangeArrowheads="1"/>
                    </pic:cNvPicPr>
                  </pic:nvPicPr>
                  <pic:blipFill>
                    <a:blip r:embed="rId22"/>
                    <a:stretch>
                      <a:fillRect/>
                    </a:stretch>
                  </pic:blipFill>
                  <pic:spPr bwMode="auto">
                    <a:xfrm>
                      <a:off x="0" y="0"/>
                      <a:ext cx="5334000" cy="4000500"/>
                    </a:xfrm>
                    <a:prstGeom prst="rect">
                      <a:avLst/>
                    </a:prstGeom>
                    <a:noFill/>
                    <a:ln w="9525">
                      <a:noFill/>
                      <a:headEnd/>
                      <a:tailEnd/>
                    </a:ln>
                  </pic:spPr>
                </pic:pic>
              </a:graphicData>
            </a:graphic>
          </wp:inline>
        </w:drawing>
      </w:r>
    </w:p>
    <w:p w14:paraId="6426124F" w14:textId="77777777" w:rsidR="007C70C3" w:rsidRDefault="00AB6C00">
      <w:pPr>
        <w:pStyle w:val="ImageCaption"/>
      </w:pPr>
      <w:r>
        <w:t>Figure 5: Interactive controls of displays in publicly available choropleth cancer maps: (</w:t>
      </w:r>
      <w:proofErr w:type="spellStart"/>
      <w:r>
        <w:t>i</w:t>
      </w:r>
      <w:proofErr w:type="spellEnd"/>
      <w:r>
        <w:t xml:space="preserve">) GUI controls for statistic, sex, age groups, continents, and cancer types for </w:t>
      </w:r>
      <w:hyperlink r:id="rId23">
        <w:proofErr w:type="spellStart"/>
        <w:r>
          <w:rPr>
            <w:rStyle w:val="Hyperlink"/>
          </w:rPr>
          <w:t>Globocan</w:t>
        </w:r>
        <w:proofErr w:type="spellEnd"/>
        <w:r>
          <w:rPr>
            <w:rStyle w:val="Hyperlink"/>
          </w:rPr>
          <w:t xml:space="preserve"> 2018: Cancer Today</w:t>
        </w:r>
      </w:hyperlink>
      <w:r>
        <w:t xml:space="preserve">, (ii) Menus for variable selection and zooming on </w:t>
      </w:r>
      <w:hyperlink r:id="rId24">
        <w:r>
          <w:rPr>
            <w:rStyle w:val="Hyperlink"/>
          </w:rPr>
          <w:t>Bowel Cancer Australia Atlas</w:t>
        </w:r>
      </w:hyperlink>
      <w:r>
        <w:t xml:space="preserve">, (iii) Menus for choosing variables and countries in </w:t>
      </w:r>
      <w:hyperlink r:id="rId25" w:anchor="?view=map&amp;metric=INCID_ALL_M">
        <w:r>
          <w:rPr>
            <w:rStyle w:val="Hyperlink"/>
          </w:rPr>
          <w:t>The Cancer Atlas</w:t>
        </w:r>
      </w:hyperlink>
      <w:r>
        <w:t xml:space="preserve">, (iv) Tabs for different indicators and cancer types in </w:t>
      </w:r>
      <w:hyperlink r:id="rId26">
        <w:r>
          <w:rPr>
            <w:rStyle w:val="Hyperlink"/>
          </w:rPr>
          <w:t>Global Cancer Map</w:t>
        </w:r>
      </w:hyperlink>
      <w:r>
        <w:t xml:space="preserve">, (v) Menus and toggles for variable and subset selection in </w:t>
      </w:r>
      <w:hyperlink r:id="rId27">
        <w:r>
          <w:rPr>
            <w:rStyle w:val="Hyperlink"/>
          </w:rPr>
          <w:t>United States Cancer Statistics: Data Visualizations</w:t>
        </w:r>
      </w:hyperlink>
      <w:r>
        <w:t>.</w:t>
      </w:r>
    </w:p>
    <w:p w14:paraId="239944F5" w14:textId="77777777" w:rsidR="007C70C3" w:rsidRDefault="00AB6C00">
      <w:pPr>
        <w:pStyle w:val="CaptionedFigure"/>
      </w:pPr>
      <w:r>
        <w:rPr>
          <w:noProof/>
        </w:rPr>
        <w:lastRenderedPageBreak/>
        <w:drawing>
          <wp:inline distT="0" distB="0" distL="0" distR="0" wp14:anchorId="709ECB07" wp14:editId="16DFB891">
            <wp:extent cx="5334000" cy="3111500"/>
            <wp:effectExtent l="0" t="0" r="0" b="0"/>
            <wp:docPr id="6" name="Picture" descr="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wp:cNvGraphicFramePr/>
            <a:graphic xmlns:a="http://schemas.openxmlformats.org/drawingml/2006/main">
              <a:graphicData uri="http://schemas.openxmlformats.org/drawingml/2006/picture">
                <pic:pic xmlns:pic="http://schemas.openxmlformats.org/drawingml/2006/picture">
                  <pic:nvPicPr>
                    <pic:cNvPr id="0" name="Picture" descr="figures/animating.png"/>
                    <pic:cNvPicPr>
                      <a:picLocks noChangeAspect="1" noChangeArrowheads="1"/>
                    </pic:cNvPicPr>
                  </pic:nvPicPr>
                  <pic:blipFill>
                    <a:blip r:embed="rId28"/>
                    <a:stretch>
                      <a:fillRect/>
                    </a:stretch>
                  </pic:blipFill>
                  <pic:spPr bwMode="auto">
                    <a:xfrm>
                      <a:off x="0" y="0"/>
                      <a:ext cx="5334000" cy="3111500"/>
                    </a:xfrm>
                    <a:prstGeom prst="rect">
                      <a:avLst/>
                    </a:prstGeom>
                    <a:noFill/>
                    <a:ln w="9525">
                      <a:noFill/>
                      <a:headEnd/>
                      <a:tailEnd/>
                    </a:ln>
                  </pic:spPr>
                </pic:pic>
              </a:graphicData>
            </a:graphic>
          </wp:inline>
        </w:drawing>
      </w:r>
    </w:p>
    <w:p w14:paraId="49F71FD4" w14:textId="77777777" w:rsidR="007C70C3" w:rsidRDefault="00AB6C00">
      <w:pPr>
        <w:pStyle w:val="ImageCaption"/>
      </w:pPr>
      <w:r>
        <w:t xml:space="preserve">Two examples of advanced interactivity (and animation) in publicly available choropleth cancer maps: a. Linked maps and time-series line plots, with temporal animation in </w:t>
      </w:r>
      <w:hyperlink r:id="rId29">
        <w:r>
          <w:rPr>
            <w:rStyle w:val="Hyperlink"/>
          </w:rPr>
          <w:t>Map of Cancer Mortality Rates in Spain</w:t>
        </w:r>
      </w:hyperlink>
      <w:r>
        <w:t xml:space="preserve">, b. A highly responsive magnifying glass on a map of </w:t>
      </w:r>
      <w:hyperlink r:id="rId30">
        <w:r>
          <w:rPr>
            <w:rStyle w:val="Hyperlink"/>
          </w:rPr>
          <w:t>Breast Cancer Mortality in Canada</w:t>
        </w:r>
      </w:hyperlink>
      <w:r>
        <w:t>.</w:t>
      </w:r>
    </w:p>
    <w:p w14:paraId="288CE408" w14:textId="77777777" w:rsidR="007C70C3" w:rsidRDefault="00AB6C00">
      <w:pPr>
        <w:pStyle w:val="Heading1"/>
      </w:pPr>
      <w:bookmarkStart w:id="139" w:name="conclusions"/>
      <w:r>
        <w:t>6. Conclusions</w:t>
      </w:r>
      <w:bookmarkEnd w:id="139"/>
    </w:p>
    <w:p w14:paraId="4014BC7B" w14:textId="59DDD8FE" w:rsidR="007C70C3" w:rsidRDefault="00AB6C00">
      <w:pPr>
        <w:pStyle w:val="FirstParagraph"/>
      </w:pPr>
      <w:r>
        <w:t xml:space="preserve">This paper provides an overview of mapping practices as commonly used for cancer atlases and </w:t>
      </w:r>
      <w:commentRangeStart w:id="140"/>
      <w:r>
        <w:t>recommends new approaches, such as cartograms and hexagon tile maps that should be adopted going forward</w:t>
      </w:r>
      <w:commentRangeEnd w:id="140"/>
      <w:r w:rsidR="005D3B2E">
        <w:rPr>
          <w:rStyle w:val="CommentReference"/>
        </w:rPr>
        <w:commentReference w:id="140"/>
      </w:r>
      <w:r>
        <w:t>. The conventional approach is the choropleth map, and it is widely used. The choropleth map suffers when there are small geographic units, as occurs in Australia where the population is concentrated on the coast, the information about the burden of cancer on those communities can be hidden. Making an inset can clarify congested regions but this breaks the viewers’ attention as they shift focus from the map to the inset, and if there are many congested areas, many insets would be needed. The map alternatives implement tradeoffs between the familiar shapes, and the importance of the geographic areas in the context of the areas. Given the population or a cancer statistic for each area, the geographic size or shape will change. Alternative displays allow the spatial distribution of cancer data to be digested by map users.</w:t>
      </w:r>
    </w:p>
    <w:p w14:paraId="768F8FA6" w14:textId="77777777" w:rsidR="007C70C3" w:rsidRDefault="00AB6C00">
      <w:pPr>
        <w:pStyle w:val="BodyText"/>
      </w:pPr>
      <w:r>
        <w:t xml:space="preserve">Many statistics are commonly used in cancer displays. </w:t>
      </w:r>
      <w:commentRangeStart w:id="141"/>
      <w:r>
        <w:t xml:space="preserve">The most basic is the </w:t>
      </w:r>
      <w:commentRangeStart w:id="142"/>
      <w:r>
        <w:t>incidence rate</w:t>
      </w:r>
      <w:commentRangeEnd w:id="142"/>
      <w:r w:rsidR="00047D3F">
        <w:rPr>
          <w:rStyle w:val="CommentReference"/>
        </w:rPr>
        <w:commentReference w:id="142"/>
      </w:r>
      <w:r>
        <w:t xml:space="preserve">. </w:t>
      </w:r>
      <w:commentRangeEnd w:id="141"/>
      <w:r w:rsidR="00047D3F">
        <w:rPr>
          <w:rStyle w:val="CommentReference"/>
        </w:rPr>
        <w:commentReference w:id="141"/>
      </w:r>
      <w:r>
        <w:t>It is common to see relative rates which measure how far a region is above or below the average. T</w:t>
      </w:r>
      <w:commentRangeStart w:id="143"/>
      <w:r>
        <w:t xml:space="preserve">he purpose of using a relative rate is, perhaps the desire to pinpoint the areas that need attention because they have higher than expected rates.  A region might be much higher than average, but it may not be close </w:t>
      </w:r>
      <w:r>
        <w:lastRenderedPageBreak/>
        <w:t xml:space="preserve">to a health concern, because all regions have a low incidence. Supplementary materials can allow map users to </w:t>
      </w:r>
      <w:proofErr w:type="spellStart"/>
      <w:r>
        <w:t>recognise</w:t>
      </w:r>
      <w:proofErr w:type="spellEnd"/>
      <w:r>
        <w:t xml:space="preserve"> when this occurs.</w:t>
      </w:r>
      <w:commentRangeEnd w:id="143"/>
      <w:r w:rsidR="00047D3F">
        <w:rPr>
          <w:rStyle w:val="CommentReference"/>
        </w:rPr>
        <w:commentReference w:id="143"/>
      </w:r>
    </w:p>
    <w:p w14:paraId="7C86D2C1" w14:textId="2658DC0D" w:rsidR="007C70C3" w:rsidRDefault="00AB6C00">
      <w:pPr>
        <w:pStyle w:val="BodyText"/>
      </w:pPr>
      <w:r>
        <w:t xml:space="preserve">Interaction with maps is an important component of public </w:t>
      </w:r>
      <w:proofErr w:type="gramStart"/>
      <w:r>
        <w:t>atlases, and</w:t>
      </w:r>
      <w:proofErr w:type="gramEnd"/>
      <w:r>
        <w:t xml:space="preserve"> is </w:t>
      </w:r>
      <w:del w:id="144" w:author="Author">
        <w:r w:rsidDel="00047D3F">
          <w:delText xml:space="preserve">easy </w:delText>
        </w:r>
      </w:del>
      <w:ins w:id="145" w:author="Author">
        <w:r w:rsidR="00047D3F">
          <w:t xml:space="preserve">becoming increasingly straightforward </w:t>
        </w:r>
      </w:ins>
      <w:r>
        <w:t xml:space="preserve">to add with today’s technology. The purpose </w:t>
      </w:r>
      <w:ins w:id="146" w:author="Author">
        <w:r w:rsidR="00047D3F">
          <w:t>[of what?]</w:t>
        </w:r>
      </w:ins>
      <w:r>
        <w:t>is to provide access to more information than is possible to display in a single map, without overwhelming the viewer. Too many choices can similarly overwhelm a viewer, and thus decisions do need to be made about content to provide for accurate and comprehensive communication of information. Similarly, providing ways for users to interact with the display encourages engagement, and creative, efficient, elegant, interactive tools elicit curiosity about the data.</w:t>
      </w:r>
    </w:p>
    <w:p w14:paraId="5B503544" w14:textId="77777777" w:rsidR="007C70C3" w:rsidRDefault="00AB6C00">
      <w:pPr>
        <w:pStyle w:val="Heading1"/>
      </w:pPr>
      <w:bookmarkStart w:id="147" w:name="acknowledgements"/>
      <w:r>
        <w:t>Acknowledgements</w:t>
      </w:r>
      <w:bookmarkEnd w:id="147"/>
    </w:p>
    <w:p w14:paraId="2F1854FC" w14:textId="0A3E5F34" w:rsidR="007C70C3" w:rsidRDefault="00AB6C00">
      <w:pPr>
        <w:pStyle w:val="FirstParagraph"/>
      </w:pPr>
      <w:r>
        <w:t xml:space="preserve">The authors would like to thank Dr. Earl Duncan for his contributions in editing and refining the drafts of this article. They would also like to thank Professor Kerrie </w:t>
      </w:r>
      <w:proofErr w:type="spellStart"/>
      <w:r>
        <w:t>Mengersen</w:t>
      </w:r>
      <w:proofErr w:type="spellEnd"/>
      <w:r>
        <w:t xml:space="preserve">, Dr. Susanna Cramb and </w:t>
      </w:r>
      <w:ins w:id="148" w:author="Author">
        <w:r w:rsidR="00047D3F">
          <w:t>Professor</w:t>
        </w:r>
      </w:ins>
      <w:del w:id="149" w:author="Author">
        <w:r w:rsidDel="00047D3F">
          <w:delText>Dr.</w:delText>
        </w:r>
      </w:del>
      <w:r>
        <w:t> Peter Baade for conversations on the content of this article.</w:t>
      </w:r>
    </w:p>
    <w:p w14:paraId="538114DF" w14:textId="77777777" w:rsidR="007C70C3" w:rsidRDefault="00AB6C00">
      <w:pPr>
        <w:pStyle w:val="BodyText"/>
      </w:pPr>
      <w:r>
        <w:t>The following R [</w:t>
      </w:r>
      <w:hyperlink w:anchor="ref-R">
        <w:r>
          <w:rPr>
            <w:rStyle w:val="Hyperlink"/>
          </w:rPr>
          <w:t>63</w:t>
        </w:r>
      </w:hyperlink>
      <w:r>
        <w:t xml:space="preserve">] packages were used to produce this paper: </w:t>
      </w:r>
      <w:proofErr w:type="spellStart"/>
      <w:r>
        <w:t>tidyverse</w:t>
      </w:r>
      <w:proofErr w:type="spellEnd"/>
      <w:r>
        <w:t xml:space="preserve"> [</w:t>
      </w:r>
      <w:hyperlink w:anchor="ref-tidyverse">
        <w:r>
          <w:rPr>
            <w:rStyle w:val="Hyperlink"/>
          </w:rPr>
          <w:t>64</w:t>
        </w:r>
      </w:hyperlink>
      <w:r>
        <w:t xml:space="preserve">], </w:t>
      </w:r>
      <w:proofErr w:type="spellStart"/>
      <w:r>
        <w:t>RColorBrewer</w:t>
      </w:r>
      <w:proofErr w:type="spellEnd"/>
      <w:r>
        <w:t xml:space="preserve"> [</w:t>
      </w:r>
      <w:hyperlink w:anchor="ref-RColorBrewer">
        <w:r>
          <w:rPr>
            <w:rStyle w:val="Hyperlink"/>
          </w:rPr>
          <w:t>65</w:t>
        </w:r>
      </w:hyperlink>
      <w:r>
        <w:t xml:space="preserve">], </w:t>
      </w:r>
      <w:proofErr w:type="spellStart"/>
      <w:r>
        <w:t>ggthemes</w:t>
      </w:r>
      <w:proofErr w:type="spellEnd"/>
      <w:r>
        <w:t xml:space="preserve"> [</w:t>
      </w:r>
      <w:hyperlink w:anchor="ref-ggthemes">
        <w:r>
          <w:rPr>
            <w:rStyle w:val="Hyperlink"/>
          </w:rPr>
          <w:t>66</w:t>
        </w:r>
      </w:hyperlink>
      <w:r>
        <w:t xml:space="preserve">], </w:t>
      </w:r>
      <w:proofErr w:type="spellStart"/>
      <w:r>
        <w:t>png</w:t>
      </w:r>
      <w:proofErr w:type="spellEnd"/>
      <w:r>
        <w:t xml:space="preserve"> [</w:t>
      </w:r>
      <w:hyperlink w:anchor="ref-png">
        <w:r>
          <w:rPr>
            <w:rStyle w:val="Hyperlink"/>
          </w:rPr>
          <w:t>67</w:t>
        </w:r>
      </w:hyperlink>
      <w:r>
        <w:t xml:space="preserve">], </w:t>
      </w:r>
      <w:proofErr w:type="spellStart"/>
      <w:r>
        <w:t>cowplot</w:t>
      </w:r>
      <w:proofErr w:type="spellEnd"/>
      <w:r>
        <w:t xml:space="preserve"> [</w:t>
      </w:r>
      <w:hyperlink w:anchor="ref-cowplot">
        <w:r>
          <w:rPr>
            <w:rStyle w:val="Hyperlink"/>
          </w:rPr>
          <w:t>68</w:t>
        </w:r>
      </w:hyperlink>
      <w:r>
        <w:t>], sf [</w:t>
      </w:r>
      <w:hyperlink w:anchor="ref-sf">
        <w:r>
          <w:rPr>
            <w:rStyle w:val="Hyperlink"/>
          </w:rPr>
          <w:t>69</w:t>
        </w:r>
      </w:hyperlink>
      <w:r>
        <w:t xml:space="preserve">], </w:t>
      </w:r>
      <w:proofErr w:type="spellStart"/>
      <w:r>
        <w:t>spData</w:t>
      </w:r>
      <w:proofErr w:type="spellEnd"/>
      <w:r>
        <w:t xml:space="preserve"> [</w:t>
      </w:r>
      <w:hyperlink w:anchor="ref-spData">
        <w:r>
          <w:rPr>
            <w:rStyle w:val="Hyperlink"/>
          </w:rPr>
          <w:t>70</w:t>
        </w:r>
      </w:hyperlink>
      <w:r>
        <w:t>], cartogram [</w:t>
      </w:r>
      <w:hyperlink w:anchor="ref-cartogram">
        <w:r>
          <w:rPr>
            <w:rStyle w:val="Hyperlink"/>
          </w:rPr>
          <w:t>71</w:t>
        </w:r>
      </w:hyperlink>
      <w:r>
        <w:t xml:space="preserve">], </w:t>
      </w:r>
      <w:proofErr w:type="spellStart"/>
      <w:r>
        <w:t>sugarbag</w:t>
      </w:r>
      <w:proofErr w:type="spellEnd"/>
      <w:r>
        <w:t xml:space="preserve"> [</w:t>
      </w:r>
      <w:hyperlink w:anchor="ref-sugarbag">
        <w:r>
          <w:rPr>
            <w:rStyle w:val="Hyperlink"/>
          </w:rPr>
          <w:t>72</w:t>
        </w:r>
      </w:hyperlink>
      <w:r>
        <w:t xml:space="preserve">], </w:t>
      </w:r>
      <w:proofErr w:type="spellStart"/>
      <w:r>
        <w:t>knitr</w:t>
      </w:r>
      <w:proofErr w:type="spellEnd"/>
      <w:r>
        <w:t xml:space="preserve"> [</w:t>
      </w:r>
      <w:hyperlink w:anchor="ref-knitr">
        <w:r>
          <w:rPr>
            <w:rStyle w:val="Hyperlink"/>
          </w:rPr>
          <w:t>73</w:t>
        </w:r>
      </w:hyperlink>
      <w:r>
        <w:t xml:space="preserve">], </w:t>
      </w:r>
      <w:proofErr w:type="spellStart"/>
      <w:r>
        <w:t>rmarkdown</w:t>
      </w:r>
      <w:proofErr w:type="spellEnd"/>
      <w:r>
        <w:t xml:space="preserve"> [</w:t>
      </w:r>
      <w:hyperlink w:anchor="ref-rmarkdown">
        <w:r>
          <w:rPr>
            <w:rStyle w:val="Hyperlink"/>
          </w:rPr>
          <w:t>74</w:t>
        </w:r>
      </w:hyperlink>
      <w:r>
        <w:t xml:space="preserve">] and </w:t>
      </w:r>
      <w:proofErr w:type="spellStart"/>
      <w:r>
        <w:t>absmapsdata</w:t>
      </w:r>
      <w:proofErr w:type="spellEnd"/>
      <w:r>
        <w:t xml:space="preserve"> [</w:t>
      </w:r>
      <w:hyperlink w:anchor="ref-ABSmaps">
        <w:r>
          <w:rPr>
            <w:rStyle w:val="Hyperlink"/>
          </w:rPr>
          <w:t>75</w:t>
        </w:r>
      </w:hyperlink>
      <w:r>
        <w:t>].</w:t>
      </w:r>
    </w:p>
    <w:p w14:paraId="1A0A9A3D" w14:textId="77777777" w:rsidR="007C70C3" w:rsidRDefault="00AB6C00">
      <w:pPr>
        <w:pStyle w:val="BodyText"/>
      </w:pPr>
      <w:r>
        <w:t xml:space="preserve">Files to reproduce the paper, and code to reproduce the plots, are available at </w:t>
      </w:r>
      <w:hyperlink r:id="rId31">
        <w:r>
          <w:rPr>
            <w:rStyle w:val="Hyperlink"/>
          </w:rPr>
          <w:t>https://github.com/srkobakian/review</w:t>
        </w:r>
      </w:hyperlink>
      <w:r>
        <w:t>.</w:t>
      </w:r>
    </w:p>
    <w:p w14:paraId="23CBC6DE" w14:textId="77777777" w:rsidR="007C70C3" w:rsidRDefault="00AB6C00">
      <w:pPr>
        <w:pStyle w:val="Heading1"/>
      </w:pPr>
      <w:bookmarkStart w:id="150" w:name="references"/>
      <w:r>
        <w:t>References</w:t>
      </w:r>
      <w:bookmarkEnd w:id="150"/>
    </w:p>
    <w:p w14:paraId="5B98E8AC" w14:textId="77777777" w:rsidR="007C70C3" w:rsidRDefault="00AB6C00">
      <w:pPr>
        <w:pStyle w:val="Bibliography"/>
      </w:pPr>
      <w:bookmarkStart w:id="151" w:name="ref-SAMGIS"/>
      <w:bookmarkStart w:id="152" w:name="refs"/>
      <w:r>
        <w:t>1. Moore DA, Carpenter TE (1999) Spatial Analytical Methods and Geographic Information Systems: Use in Health Research and Epidemiology. Epidemiologic Reviews 21:143–161</w:t>
      </w:r>
    </w:p>
    <w:p w14:paraId="1422E6E7" w14:textId="77777777" w:rsidR="007C70C3" w:rsidRDefault="00AB6C00">
      <w:pPr>
        <w:pStyle w:val="Bibliography"/>
      </w:pPr>
      <w:bookmarkStart w:id="153" w:name="ref-SE"/>
      <w:bookmarkEnd w:id="151"/>
      <w:r>
        <w:t>2. Exeter DJ (2016) Spatial Epidemiology. International Encyclopedia of Geography: People, the Earth, Environment and Technology: People, the Earth, Environment and Technology 1–4</w:t>
      </w:r>
    </w:p>
    <w:p w14:paraId="1A00EC49" w14:textId="77777777" w:rsidR="007C70C3" w:rsidRDefault="00AB6C00">
      <w:pPr>
        <w:pStyle w:val="Bibliography"/>
      </w:pPr>
      <w:bookmarkStart w:id="154" w:name="ref-EI"/>
      <w:bookmarkEnd w:id="153"/>
      <w:r>
        <w:t>3. Tufte ER (1990) Envisioning Information. Graphics Press</w:t>
      </w:r>
    </w:p>
    <w:p w14:paraId="3075611F" w14:textId="77777777" w:rsidR="007C70C3" w:rsidRDefault="00AB6C00">
      <w:pPr>
        <w:pStyle w:val="Bibliography"/>
      </w:pPr>
      <w:bookmarkStart w:id="155" w:name="ref-BCM"/>
      <w:bookmarkEnd w:id="154"/>
      <w:r>
        <w:t xml:space="preserve">4. </w:t>
      </w:r>
      <w:proofErr w:type="spellStart"/>
      <w:r>
        <w:t>Skowronnek</w:t>
      </w:r>
      <w:proofErr w:type="spellEnd"/>
      <w:r>
        <w:t xml:space="preserve"> A (2016) Beyond Choropleth Maps – A Review of Techniques to Visualize Quantitative Areal Geodata. In: </w:t>
      </w:r>
      <w:proofErr w:type="spellStart"/>
      <w:r>
        <w:t>Infovis</w:t>
      </w:r>
      <w:proofErr w:type="spellEnd"/>
      <w:r>
        <w:t xml:space="preserve"> Reading Group WS 2015/16. </w:t>
      </w:r>
      <w:hyperlink r:id="rId32">
        <w:r>
          <w:rPr>
            <w:rStyle w:val="Hyperlink"/>
          </w:rPr>
          <w:t>https://alsino.io/static/papers/BeyondChoropleths_AlsinoSkowronnek.pdf</w:t>
        </w:r>
      </w:hyperlink>
      <w:r>
        <w:t xml:space="preserve">. </w:t>
      </w:r>
    </w:p>
    <w:p w14:paraId="221BA95F" w14:textId="77777777" w:rsidR="007C70C3" w:rsidRDefault="00AB6C00">
      <w:pPr>
        <w:pStyle w:val="Bibliography"/>
      </w:pPr>
      <w:bookmarkStart w:id="156" w:name="ref-DMAHP"/>
      <w:bookmarkEnd w:id="155"/>
      <w:r>
        <w:t xml:space="preserve">5. Walter SD (2001) Disease Mapping: A Historical Perspective. </w:t>
      </w:r>
      <w:hyperlink r:id="rId33">
        <w:r>
          <w:rPr>
            <w:rStyle w:val="Hyperlink"/>
          </w:rPr>
          <w:t>https://doi.org/https://dx.doi.org/10.1093/acprof:oso/9780198515326.003.0012</w:t>
        </w:r>
      </w:hyperlink>
    </w:p>
    <w:p w14:paraId="1A3D6374" w14:textId="77777777" w:rsidR="007C70C3" w:rsidRDefault="00AB6C00">
      <w:pPr>
        <w:pStyle w:val="Bibliography"/>
      </w:pPr>
      <w:bookmarkStart w:id="157" w:name="ref-CPISACA"/>
      <w:bookmarkEnd w:id="156"/>
      <w:r>
        <w:lastRenderedPageBreak/>
        <w:t xml:space="preserve">6. Bell BS, Hoskins RE, Pickle LW, </w:t>
      </w:r>
      <w:proofErr w:type="spellStart"/>
      <w:r>
        <w:t>Wartenberg</w:t>
      </w:r>
      <w:proofErr w:type="spellEnd"/>
      <w:r>
        <w:t xml:space="preserve"> D (2006) Current Practices in Spatial Analysis of Cancer Data: Mapping Health Statistics to Inform Policymakers and the Public. International Journal of Health </w:t>
      </w:r>
      <w:proofErr w:type="spellStart"/>
      <w:r>
        <w:t>Geographics</w:t>
      </w:r>
      <w:proofErr w:type="spellEnd"/>
      <w:r>
        <w:t xml:space="preserve"> 5:49</w:t>
      </w:r>
    </w:p>
    <w:p w14:paraId="401D069F" w14:textId="77777777" w:rsidR="007C70C3" w:rsidRDefault="00AB6C00">
      <w:pPr>
        <w:pStyle w:val="Bibliography"/>
      </w:pPr>
      <w:bookmarkStart w:id="158" w:name="ref-CIBMUK"/>
      <w:bookmarkEnd w:id="157"/>
      <w:r>
        <w:t>7. Brewster MB, Subramanian SV (2010) Cartographic Insights into the Burden of Mortality in the United Kingdom: A Review of “The Grim Reaper’s Road Map”. International Journal of Epidemiology 39:1120–1122</w:t>
      </w:r>
    </w:p>
    <w:p w14:paraId="3493E56B" w14:textId="77777777" w:rsidR="007C70C3" w:rsidRDefault="00AB6C00">
      <w:pPr>
        <w:pStyle w:val="Bibliography"/>
      </w:pPr>
      <w:bookmarkStart w:id="159" w:name="ref-MACM"/>
      <w:bookmarkEnd w:id="158"/>
      <w:r>
        <w:t xml:space="preserve">8. </w:t>
      </w:r>
      <w:proofErr w:type="spellStart"/>
      <w:r>
        <w:t>d’Onofrio</w:t>
      </w:r>
      <w:proofErr w:type="spellEnd"/>
      <w:r>
        <w:t xml:space="preserve"> A, </w:t>
      </w:r>
      <w:proofErr w:type="spellStart"/>
      <w:r>
        <w:t>Mazzetta</w:t>
      </w:r>
      <w:proofErr w:type="spellEnd"/>
      <w:r>
        <w:t xml:space="preserve"> C, Robertson C, </w:t>
      </w:r>
      <w:proofErr w:type="spellStart"/>
      <w:r>
        <w:t>Smans</w:t>
      </w:r>
      <w:proofErr w:type="spellEnd"/>
      <w:r>
        <w:t xml:space="preserve"> M, Boyle P, </w:t>
      </w:r>
      <w:proofErr w:type="spellStart"/>
      <w:r>
        <w:t>Boniol</w:t>
      </w:r>
      <w:proofErr w:type="spellEnd"/>
      <w:r>
        <w:t xml:space="preserve"> M (2016) Maps and Atlases of Cancer Mortality: A Review of a Useful Tool to Trigger New Questions. </w:t>
      </w:r>
      <w:proofErr w:type="spellStart"/>
      <w:r>
        <w:t>Ecancermedicalscience</w:t>
      </w:r>
      <w:proofErr w:type="spellEnd"/>
      <w:r>
        <w:t xml:space="preserve"> 10:670–670</w:t>
      </w:r>
    </w:p>
    <w:p w14:paraId="28D503AD" w14:textId="77777777" w:rsidR="007C70C3" w:rsidRDefault="00AB6C00">
      <w:pPr>
        <w:pStyle w:val="Bibliography"/>
      </w:pPr>
      <w:bookmarkStart w:id="160" w:name="ref-burbank"/>
      <w:bookmarkEnd w:id="159"/>
      <w:r>
        <w:t>9. Burbank F (1971) Patterns in Cancer Mortality in the United States 1950-67. National Cancer Institute Monograph Vol. 33, NCI, Washington DC</w:t>
      </w:r>
    </w:p>
    <w:p w14:paraId="0EFADA78" w14:textId="77777777" w:rsidR="007C70C3" w:rsidRDefault="00AB6C00">
      <w:pPr>
        <w:pStyle w:val="Bibliography"/>
      </w:pPr>
      <w:bookmarkStart w:id="161" w:name="ref-EnvEnglandWales2"/>
      <w:bookmarkEnd w:id="160"/>
      <w:r>
        <w:t xml:space="preserve">10. </w:t>
      </w:r>
      <w:proofErr w:type="spellStart"/>
      <w:r>
        <w:t>Emperial</w:t>
      </w:r>
      <w:proofErr w:type="spellEnd"/>
      <w:r>
        <w:t xml:space="preserve"> College London - Small Area Health Statistics Unit (2010) The environmental and health atlas of </w:t>
      </w:r>
      <w:proofErr w:type="spellStart"/>
      <w:r>
        <w:t>england</w:t>
      </w:r>
      <w:proofErr w:type="spellEnd"/>
      <w:r>
        <w:t xml:space="preserve"> and wales: National male lung cancer rate. </w:t>
      </w:r>
      <w:hyperlink r:id="rId34">
        <w:r>
          <w:rPr>
            <w:rStyle w:val="Hyperlink"/>
          </w:rPr>
          <w:t>http://www.envhealthatlas.co.uk/eha/Breast/</w:t>
        </w:r>
      </w:hyperlink>
      <w:r>
        <w:t>. Accessed 26 Sep 2019</w:t>
      </w:r>
    </w:p>
    <w:p w14:paraId="489BE02C" w14:textId="77777777" w:rsidR="007C70C3" w:rsidRDefault="00AB6C00">
      <w:pPr>
        <w:pStyle w:val="Bibliography"/>
      </w:pPr>
      <w:bookmarkStart w:id="162" w:name="ref-Globocan"/>
      <w:bookmarkEnd w:id="161"/>
      <w:r>
        <w:t xml:space="preserve">11. World Health Organization’s International Agency for Research on Cancer (2018) </w:t>
      </w:r>
      <w:proofErr w:type="spellStart"/>
      <w:r>
        <w:t>Globocan</w:t>
      </w:r>
      <w:proofErr w:type="spellEnd"/>
      <w:r>
        <w:t xml:space="preserve"> 2018: Estimated cancer incidence, mortality and prevalence. </w:t>
      </w:r>
      <w:hyperlink r:id="rId35">
        <w:r>
          <w:rPr>
            <w:rStyle w:val="Hyperlink"/>
          </w:rPr>
          <w:t>http://globocan.iarc.fr/Pages/Map.aspx</w:t>
        </w:r>
      </w:hyperlink>
      <w:r>
        <w:t>. Accessed 26 Sep 2019</w:t>
      </w:r>
    </w:p>
    <w:p w14:paraId="1EF3C2C4" w14:textId="77777777" w:rsidR="007C70C3" w:rsidRDefault="00AB6C00">
      <w:pPr>
        <w:pStyle w:val="Bibliography"/>
      </w:pPr>
      <w:bookmarkStart w:id="163" w:name="ref-QLDcancerAtlas"/>
      <w:bookmarkEnd w:id="162"/>
      <w:r>
        <w:t xml:space="preserve">12. Queensland Cancer Registry (2011) The Atlas of Cancer in Queensland (1998 - 2007). </w:t>
      </w:r>
      <w:hyperlink r:id="rId36">
        <w:r>
          <w:rPr>
            <w:rStyle w:val="Hyperlink"/>
          </w:rPr>
          <w:t>https://cancerqld.org.au/research/queensland-cancer-statistics/queensland-cancer-atlas/</w:t>
        </w:r>
      </w:hyperlink>
      <w:r>
        <w:t>. Accessed 26 Sep 2019</w:t>
      </w:r>
    </w:p>
    <w:p w14:paraId="08839753" w14:textId="77777777" w:rsidR="007C70C3" w:rsidRDefault="00AB6C00">
      <w:pPr>
        <w:pStyle w:val="Bibliography"/>
      </w:pPr>
      <w:bookmarkStart w:id="164" w:name="ref-Bowel"/>
      <w:bookmarkEnd w:id="163"/>
      <w:r>
        <w:t xml:space="preserve">13. Bowel Cancer Australia (2016) Bowel Cancer Australia Atlas. </w:t>
      </w:r>
      <w:hyperlink r:id="rId37">
        <w:r>
          <w:rPr>
            <w:rStyle w:val="Hyperlink"/>
          </w:rPr>
          <w:t>http://www.bowelcanceratlas.org/</w:t>
        </w:r>
      </w:hyperlink>
      <w:r>
        <w:t>. Accessed 26 Sep 2019</w:t>
      </w:r>
    </w:p>
    <w:p w14:paraId="3B50EE85" w14:textId="77777777" w:rsidR="007C70C3" w:rsidRDefault="00AB6C00">
      <w:pPr>
        <w:pStyle w:val="Bibliography"/>
      </w:pPr>
      <w:bookmarkStart w:id="165" w:name="ref-USInteractive"/>
      <w:bookmarkEnd w:id="164"/>
      <w:r>
        <w:t xml:space="preserve">14. U.S. Department of Health and Human Services, Centers for Disease Control and Prevention and National Cancer Institute - Cancer Statistics Working Group (2019) U.S. Cancer Statistics Data Visualizations Tool (data 1999-2016). </w:t>
      </w:r>
      <w:hyperlink r:id="rId38">
        <w:r>
          <w:rPr>
            <w:rStyle w:val="Hyperlink"/>
          </w:rPr>
          <w:t>http://www.cdc.gov/cancer/dataviz</w:t>
        </w:r>
      </w:hyperlink>
      <w:r>
        <w:t>. Accessed 26 Sep 2019</w:t>
      </w:r>
    </w:p>
    <w:p w14:paraId="2ADB33F8" w14:textId="77777777" w:rsidR="007C70C3" w:rsidRDefault="00AB6C00">
      <w:pPr>
        <w:pStyle w:val="Bibliography"/>
      </w:pPr>
      <w:bookmarkStart w:id="166" w:name="ref-cancerSpain"/>
      <w:bookmarkEnd w:id="165"/>
      <w:r>
        <w:t xml:space="preserve">15. El </w:t>
      </w:r>
      <w:proofErr w:type="spellStart"/>
      <w:r>
        <w:t>Pais</w:t>
      </w:r>
      <w:proofErr w:type="spellEnd"/>
      <w:r>
        <w:t xml:space="preserve"> (2014) Map of Cancer Mortality Rates in Spain. </w:t>
      </w:r>
      <w:hyperlink r:id="rId39">
        <w:r>
          <w:rPr>
            <w:rStyle w:val="Hyperlink"/>
          </w:rPr>
          <w:t>http://elpais.com/elpais/2014/10/06/media/1412612722_141933.html</w:t>
        </w:r>
      </w:hyperlink>
      <w:r>
        <w:t>. Accessed 26 Sep 2019</w:t>
      </w:r>
    </w:p>
    <w:p w14:paraId="366567CB" w14:textId="77777777" w:rsidR="007C70C3" w:rsidRDefault="00AB6C00">
      <w:pPr>
        <w:pStyle w:val="Bibliography"/>
      </w:pPr>
      <w:bookmarkStart w:id="167" w:name="ref-OntarioPediatric"/>
      <w:bookmarkEnd w:id="166"/>
      <w:r>
        <w:t xml:space="preserve">16. Pediatric Oncology Group of Ontario (2015) Incidence Rate of Childhood Cancers, Atlas of Childhood Cancer in Ontario (1985-2004). </w:t>
      </w:r>
      <w:hyperlink r:id="rId40">
        <w:r>
          <w:rPr>
            <w:rStyle w:val="Hyperlink"/>
          </w:rPr>
          <w:t>https://www.pogo.ca/wp-content/uploads/2015/02/POGO_CC-Atlas-3-Incidence_Feb-2015.pdf</w:t>
        </w:r>
      </w:hyperlink>
      <w:r>
        <w:t>. Accessed 26 Sep 2019</w:t>
      </w:r>
    </w:p>
    <w:p w14:paraId="6B4BA126" w14:textId="77777777" w:rsidR="007C70C3" w:rsidRDefault="00AB6C00">
      <w:pPr>
        <w:pStyle w:val="Bibliography"/>
      </w:pPr>
      <w:bookmarkStart w:id="168" w:name="ref-HEDP"/>
      <w:bookmarkEnd w:id="167"/>
      <w:r>
        <w:t>17. Howe G (1989) Historical Evolution of Disease Mapping in General and Specifically of Cancer Mapping. In: Cancer mapping. Springer, pp 1–21</w:t>
      </w:r>
    </w:p>
    <w:p w14:paraId="4F7216CE" w14:textId="77777777" w:rsidR="007C70C3" w:rsidRDefault="00AB6C00">
      <w:pPr>
        <w:pStyle w:val="Bibliography"/>
      </w:pPr>
      <w:bookmarkStart w:id="169" w:name="ref-roberts2019communication"/>
      <w:bookmarkEnd w:id="168"/>
      <w:r>
        <w:t xml:space="preserve">18. Roberts J (2019) Communication of Statistical Uncertainty to Non-expert Audiences. </w:t>
      </w:r>
      <w:hyperlink r:id="rId41">
        <w:r>
          <w:rPr>
            <w:rStyle w:val="Hyperlink"/>
          </w:rPr>
          <w:t>https://doi.org/10.5204/thesis.eprints.130786</w:t>
        </w:r>
      </w:hyperlink>
    </w:p>
    <w:p w14:paraId="66E1BB2B" w14:textId="77777777" w:rsidR="007C70C3" w:rsidRDefault="00AB6C00">
      <w:pPr>
        <w:pStyle w:val="Bibliography"/>
      </w:pPr>
      <w:bookmarkStart w:id="170" w:name="ref-abs2016"/>
      <w:bookmarkEnd w:id="169"/>
      <w:r>
        <w:lastRenderedPageBreak/>
        <w:t>19. Statistics AB of (2018)</w:t>
      </w:r>
      <w:hyperlink r:id="rId42">
        <w:r>
          <w:rPr>
            <w:rStyle w:val="Hyperlink"/>
          </w:rPr>
          <w:t>https://www.abs.gov.au/websitedbs/D3310114.nsf/home/Australian+Statistical+Geography+Standard+(ASGS)</w:t>
        </w:r>
      </w:hyperlink>
      <w:r>
        <w:t xml:space="preserve">. </w:t>
      </w:r>
    </w:p>
    <w:p w14:paraId="7CD654C2" w14:textId="77777777" w:rsidR="007C70C3" w:rsidRDefault="00AB6C00">
      <w:pPr>
        <w:pStyle w:val="Bibliography"/>
      </w:pPr>
      <w:bookmarkStart w:id="171" w:name="ref-IARC_3"/>
      <w:bookmarkEnd w:id="170"/>
      <w:r>
        <w:t xml:space="preserve">20. </w:t>
      </w:r>
      <w:proofErr w:type="spellStart"/>
      <w:r>
        <w:t>Ferlay</w:t>
      </w:r>
      <w:proofErr w:type="spellEnd"/>
      <w:r>
        <w:t xml:space="preserve"> J, </w:t>
      </w:r>
      <w:proofErr w:type="spellStart"/>
      <w:r>
        <w:t>Ervik</w:t>
      </w:r>
      <w:proofErr w:type="spellEnd"/>
      <w:r>
        <w:t xml:space="preserve"> M, Lam F, </w:t>
      </w:r>
      <w:proofErr w:type="spellStart"/>
      <w:r>
        <w:t>Colombet</w:t>
      </w:r>
      <w:proofErr w:type="spellEnd"/>
      <w:r>
        <w:t xml:space="preserve"> M, </w:t>
      </w:r>
      <w:proofErr w:type="spellStart"/>
      <w:r>
        <w:t>Mery</w:t>
      </w:r>
      <w:proofErr w:type="spellEnd"/>
      <w:r>
        <w:t xml:space="preserve"> L, </w:t>
      </w:r>
      <w:proofErr w:type="spellStart"/>
      <w:r>
        <w:t>Piñeros</w:t>
      </w:r>
      <w:proofErr w:type="spellEnd"/>
      <w:r>
        <w:t xml:space="preserve"> M, </w:t>
      </w:r>
      <w:proofErr w:type="spellStart"/>
      <w:r>
        <w:t>Znaor</w:t>
      </w:r>
      <w:proofErr w:type="spellEnd"/>
      <w:r>
        <w:t xml:space="preserve"> A, </w:t>
      </w:r>
      <w:proofErr w:type="spellStart"/>
      <w:r>
        <w:t>Soerjomataram</w:t>
      </w:r>
      <w:proofErr w:type="spellEnd"/>
      <w:r>
        <w:t xml:space="preserve"> I, Bray F (2018) Global Cancer Observatory: Cancer Today. </w:t>
      </w:r>
      <w:hyperlink r:id="rId43">
        <w:r>
          <w:rPr>
            <w:rStyle w:val="Hyperlink"/>
          </w:rPr>
          <w:t>https://gco.iarc.fr/today</w:t>
        </w:r>
      </w:hyperlink>
      <w:r>
        <w:t xml:space="preserve">. </w:t>
      </w:r>
    </w:p>
    <w:p w14:paraId="457E8525" w14:textId="77777777" w:rsidR="007C70C3" w:rsidRDefault="00AB6C00">
      <w:pPr>
        <w:pStyle w:val="Bibliography"/>
      </w:pPr>
      <w:bookmarkStart w:id="172" w:name="ref-NICR_1"/>
      <w:bookmarkEnd w:id="171"/>
      <w:r>
        <w:t xml:space="preserve">21. Northern Ireland Cancer Registry (2011) All-Ireland Cancer Atlas (1995-2007). </w:t>
      </w:r>
      <w:hyperlink r:id="rId44">
        <w:r>
          <w:rPr>
            <w:rStyle w:val="Hyperlink"/>
          </w:rPr>
          <w:t>http://www.ncri.ie/publications/cancer-atlases</w:t>
        </w:r>
      </w:hyperlink>
      <w:r>
        <w:t xml:space="preserve">. </w:t>
      </w:r>
    </w:p>
    <w:p w14:paraId="21C6C139" w14:textId="77777777" w:rsidR="007C70C3" w:rsidRDefault="00AB6C00">
      <w:pPr>
        <w:pStyle w:val="Bibliography"/>
      </w:pPr>
      <w:bookmarkStart w:id="173" w:name="ref-VSSDCUC"/>
      <w:bookmarkEnd w:id="172"/>
      <w:r>
        <w:t xml:space="preserve">22. </w:t>
      </w:r>
      <w:proofErr w:type="spellStart"/>
      <w:r>
        <w:t>Kronenfeld</w:t>
      </w:r>
      <w:proofErr w:type="spellEnd"/>
      <w:r>
        <w:t xml:space="preserve"> BJ, Wong DWS (2017) Visualizing Statistical Significance of Disease Clusters Using Cartograms. International Journal of Health </w:t>
      </w:r>
      <w:proofErr w:type="spellStart"/>
      <w:r>
        <w:t>Geographics</w:t>
      </w:r>
      <w:proofErr w:type="spellEnd"/>
      <w:r>
        <w:t xml:space="preserve"> 16:19</w:t>
      </w:r>
    </w:p>
    <w:p w14:paraId="60EF66F2" w14:textId="77777777" w:rsidR="007C70C3" w:rsidRDefault="00AB6C00">
      <w:pPr>
        <w:pStyle w:val="Bibliography"/>
      </w:pPr>
      <w:bookmarkStart w:id="174" w:name="ref-ACTUC"/>
      <w:bookmarkEnd w:id="173"/>
      <w:r>
        <w:t>23. Dorling D (2011) Area Cartograms: Their Use and Creation. In: Concepts and techniques in modern geography (</w:t>
      </w:r>
      <w:proofErr w:type="spellStart"/>
      <w:r>
        <w:t>catmog</w:t>
      </w:r>
      <w:proofErr w:type="spellEnd"/>
      <w:r>
        <w:t>). pp 252–260</w:t>
      </w:r>
    </w:p>
    <w:p w14:paraId="5B4D3771" w14:textId="77777777" w:rsidR="007C70C3" w:rsidRDefault="00AB6C00">
      <w:pPr>
        <w:pStyle w:val="Bibliography"/>
      </w:pPr>
      <w:bookmarkStart w:id="175" w:name="ref-CB"/>
      <w:bookmarkEnd w:id="174"/>
      <w:r>
        <w:t xml:space="preserve">24. Harrower M, Brewer CA (2003) ColorBrewer.org: An Online Tool for Selecting </w:t>
      </w:r>
      <w:proofErr w:type="spellStart"/>
      <w:r>
        <w:t>Colour</w:t>
      </w:r>
      <w:proofErr w:type="spellEnd"/>
      <w:r>
        <w:t xml:space="preserve"> Schemes for Maps. The Cartographic Journal 40:27–37</w:t>
      </w:r>
    </w:p>
    <w:p w14:paraId="3C54C89C" w14:textId="77777777" w:rsidR="007C70C3" w:rsidRDefault="00AB6C00">
      <w:pPr>
        <w:pStyle w:val="Bibliography"/>
      </w:pPr>
      <w:bookmarkStart w:id="176" w:name="ref-viridis"/>
      <w:bookmarkEnd w:id="175"/>
      <w:r>
        <w:t xml:space="preserve">25. van der Walt, S. and Smith, N (2015) </w:t>
      </w:r>
      <w:proofErr w:type="spellStart"/>
      <w:r>
        <w:t>mpl</w:t>
      </w:r>
      <w:proofErr w:type="spellEnd"/>
      <w:r>
        <w:t xml:space="preserve"> colormaps. </w:t>
      </w:r>
      <w:hyperlink r:id="rId45">
        <w:r>
          <w:rPr>
            <w:rStyle w:val="Hyperlink"/>
          </w:rPr>
          <w:t>https://bids.github.io/colormap/</w:t>
        </w:r>
      </w:hyperlink>
      <w:r>
        <w:t xml:space="preserve">. </w:t>
      </w:r>
    </w:p>
    <w:p w14:paraId="1BA0EB5B" w14:textId="77777777" w:rsidR="007C70C3" w:rsidRDefault="00AB6C00">
      <w:pPr>
        <w:pStyle w:val="Bibliography"/>
      </w:pPr>
      <w:bookmarkStart w:id="177" w:name="ref-PUCS"/>
      <w:bookmarkEnd w:id="176"/>
      <w:r>
        <w:t xml:space="preserve">26. Madsen R (2019) Programming Design Systems. </w:t>
      </w:r>
      <w:hyperlink r:id="rId46">
        <w:r>
          <w:rPr>
            <w:rStyle w:val="Hyperlink"/>
          </w:rPr>
          <w:t>https://programmingdesignsystems.com/</w:t>
        </w:r>
      </w:hyperlink>
      <w:r>
        <w:t xml:space="preserve">. </w:t>
      </w:r>
    </w:p>
    <w:p w14:paraId="0771BE01" w14:textId="77777777" w:rsidR="007C70C3" w:rsidRDefault="00AB6C00">
      <w:pPr>
        <w:pStyle w:val="Bibliography"/>
      </w:pPr>
      <w:bookmarkStart w:id="178" w:name="ref-ACCAC"/>
      <w:bookmarkEnd w:id="177"/>
      <w:r>
        <w:t xml:space="preserve">27. </w:t>
      </w:r>
      <w:proofErr w:type="spellStart"/>
      <w:r>
        <w:t>Dougenik</w:t>
      </w:r>
      <w:proofErr w:type="spellEnd"/>
      <w:r>
        <w:t xml:space="preserve"> JA, Chrisman NR, Niemeyer DR (1985) An Algorithm to Construct Continuous Area Cartograms. The Professional Geographer 37:75–81</w:t>
      </w:r>
    </w:p>
    <w:p w14:paraId="3192EBD4" w14:textId="77777777" w:rsidR="007C70C3" w:rsidRDefault="00AB6C00">
      <w:pPr>
        <w:pStyle w:val="Bibliography"/>
      </w:pPr>
      <w:bookmarkStart w:id="179" w:name="ref-CTTMB"/>
      <w:bookmarkEnd w:id="178"/>
      <w:r>
        <w:t>28. Griffin T (1980) Cartographic Transformation of the Thematic Map Base. Cartography 11:163–174</w:t>
      </w:r>
    </w:p>
    <w:p w14:paraId="6C6DF815" w14:textId="77777777" w:rsidR="007C70C3" w:rsidRDefault="00AB6C00">
      <w:pPr>
        <w:pStyle w:val="Bibliography"/>
      </w:pPr>
      <w:bookmarkStart w:id="180" w:name="ref-GOINO"/>
      <w:bookmarkEnd w:id="179"/>
      <w:r>
        <w:t>29. Berry BJL, Morrill RL, Tobler WR (1964) Geographic Ordering of Information: New Opportunities. The Professional Geographer 16:39–44</w:t>
      </w:r>
    </w:p>
    <w:p w14:paraId="51D33630" w14:textId="77777777" w:rsidR="007C70C3" w:rsidRDefault="00AB6C00">
      <w:pPr>
        <w:pStyle w:val="Bibliography"/>
      </w:pPr>
      <w:bookmarkStart w:id="181" w:name="ref-NAC"/>
      <w:bookmarkEnd w:id="180"/>
      <w:r>
        <w:t>30. Olson JM (1976) Noncontiguous Area Cartograms. The Professional Geographer 28:371–380</w:t>
      </w:r>
    </w:p>
    <w:p w14:paraId="2ED2B351" w14:textId="77777777" w:rsidR="007C70C3" w:rsidRDefault="00AB6C00">
      <w:pPr>
        <w:pStyle w:val="Bibliography"/>
      </w:pPr>
      <w:bookmarkStart w:id="182" w:name="ref-TAAM"/>
      <w:bookmarkEnd w:id="181"/>
      <w:r>
        <w:t>31. Levison ME, Haddon Jr W (1965) The Area Adjusted Map. An Epidemiologic Device. Public Health Reports 80:55–59</w:t>
      </w:r>
    </w:p>
    <w:p w14:paraId="64360922" w14:textId="77777777" w:rsidR="007C70C3" w:rsidRDefault="00AB6C00">
      <w:pPr>
        <w:pStyle w:val="Bibliography"/>
      </w:pPr>
      <w:bookmarkStart w:id="183" w:name="ref-HTLWM"/>
      <w:bookmarkEnd w:id="182"/>
      <w:r>
        <w:t xml:space="preserve">32. </w:t>
      </w:r>
      <w:proofErr w:type="spellStart"/>
      <w:r>
        <w:t>Monmonier</w:t>
      </w:r>
      <w:proofErr w:type="spellEnd"/>
      <w:r>
        <w:t xml:space="preserve"> M (2018) How to Lie with Maps (Third Edition). </w:t>
      </w:r>
      <w:hyperlink r:id="rId47">
        <w:r>
          <w:rPr>
            <w:rStyle w:val="Hyperlink"/>
          </w:rPr>
          <w:t>https://doi.org/10.1191/0309132505ph540pr</w:t>
        </w:r>
      </w:hyperlink>
    </w:p>
    <w:p w14:paraId="08094DF9" w14:textId="77777777" w:rsidR="007C70C3" w:rsidRDefault="00AB6C00">
      <w:pPr>
        <w:pStyle w:val="Bibliography"/>
      </w:pPr>
      <w:bookmarkStart w:id="184" w:name="ref-CBATCC"/>
      <w:bookmarkEnd w:id="183"/>
      <w:r>
        <w:t xml:space="preserve">33. </w:t>
      </w:r>
      <w:proofErr w:type="spellStart"/>
      <w:r>
        <w:t>Kocmoud</w:t>
      </w:r>
      <w:proofErr w:type="spellEnd"/>
      <w:r>
        <w:t xml:space="preserve"> C, House D (1998) A Constraint-based Approach to Constructing Continuous Cartograms. In: Proc. </w:t>
      </w:r>
      <w:proofErr w:type="spellStart"/>
      <w:r>
        <w:t>Symp</w:t>
      </w:r>
      <w:proofErr w:type="spellEnd"/>
      <w:r>
        <w:t>. Spatial data handling. pp 236–246</w:t>
      </w:r>
    </w:p>
    <w:p w14:paraId="6800FD28" w14:textId="77777777" w:rsidR="007C70C3" w:rsidRDefault="00AB6C00">
      <w:pPr>
        <w:pStyle w:val="Bibliography"/>
      </w:pPr>
      <w:bookmarkStart w:id="185" w:name="ref-NISCC"/>
      <w:bookmarkEnd w:id="184"/>
      <w:r>
        <w:t>34. Dent BD (1972) A Note on the Importance of Shape in Cartogram Communication. Journal of Geography 71:393–401</w:t>
      </w:r>
    </w:p>
    <w:p w14:paraId="08FCCE1D" w14:textId="77777777" w:rsidR="007C70C3" w:rsidRDefault="00AB6C00">
      <w:pPr>
        <w:pStyle w:val="Bibliography"/>
      </w:pPr>
      <w:bookmarkStart w:id="186" w:name="ref-CD"/>
      <w:bookmarkEnd w:id="185"/>
      <w:r>
        <w:lastRenderedPageBreak/>
        <w:t xml:space="preserve">35. </w:t>
      </w:r>
      <w:proofErr w:type="spellStart"/>
      <w:r>
        <w:t>Kraak</w:t>
      </w:r>
      <w:proofErr w:type="spellEnd"/>
      <w:r>
        <w:t xml:space="preserve"> MJ (2017) Cartographic Design. In: The International Encyclopedia of Geography: People, the Earth, Environment, and Technology. Wiley, United States, pp 1–16</w:t>
      </w:r>
    </w:p>
    <w:p w14:paraId="657BD532" w14:textId="77777777" w:rsidR="007C70C3" w:rsidRDefault="00AB6C00">
      <w:pPr>
        <w:pStyle w:val="Bibliography"/>
      </w:pPr>
      <w:bookmarkStart w:id="187" w:name="ref-SAIC"/>
      <w:bookmarkEnd w:id="186"/>
      <w:r>
        <w:t xml:space="preserve">36. Nusrat S, </w:t>
      </w:r>
      <w:proofErr w:type="spellStart"/>
      <w:r>
        <w:t>Kobourov</w:t>
      </w:r>
      <w:proofErr w:type="spellEnd"/>
      <w:r>
        <w:t xml:space="preserve"> SG (2016) The State of the Art in Cartograms. Computer Graphics Forum 35:619–642</w:t>
      </w:r>
    </w:p>
    <w:p w14:paraId="5AAED4E0" w14:textId="77777777" w:rsidR="007C70C3" w:rsidRDefault="00AB6C00">
      <w:pPr>
        <w:pStyle w:val="Bibliography"/>
      </w:pPr>
      <w:bookmarkStart w:id="188" w:name="ref-ACA"/>
      <w:bookmarkEnd w:id="187"/>
      <w:r>
        <w:t xml:space="preserve">37. Min Ouyang, </w:t>
      </w:r>
      <w:proofErr w:type="spellStart"/>
      <w:r>
        <w:t>Revesz</w:t>
      </w:r>
      <w:proofErr w:type="spellEnd"/>
      <w:r>
        <w:t xml:space="preserve"> P (2000) Algorithms for Cartogram Animation. In: Proceedings 2000 International Database Engineering and Applications Symposium (Cat. No.PR00789). pp 231–235</w:t>
      </w:r>
    </w:p>
    <w:p w14:paraId="00297CEE" w14:textId="77777777" w:rsidR="007C70C3" w:rsidRDefault="00AB6C00">
      <w:pPr>
        <w:pStyle w:val="Bibliography"/>
      </w:pPr>
      <w:bookmarkStart w:id="189" w:name="ref-ECGC"/>
      <w:bookmarkEnd w:id="188"/>
      <w:r>
        <w:t xml:space="preserve">38. </w:t>
      </w:r>
      <w:proofErr w:type="spellStart"/>
      <w:r>
        <w:t>Keim</w:t>
      </w:r>
      <w:proofErr w:type="spellEnd"/>
      <w:r>
        <w:t xml:space="preserve"> D, North S, </w:t>
      </w:r>
      <w:proofErr w:type="spellStart"/>
      <w:r>
        <w:t>Panse</w:t>
      </w:r>
      <w:proofErr w:type="spellEnd"/>
      <w:r>
        <w:t xml:space="preserve"> C, </w:t>
      </w:r>
      <w:proofErr w:type="spellStart"/>
      <w:r>
        <w:t>Schneidewind</w:t>
      </w:r>
      <w:proofErr w:type="spellEnd"/>
      <w:r>
        <w:t xml:space="preserve"> J (2002) Efficient Cartogram Generation: A Comparison. In: IEEE Symposium on Information Visualization, 2002. INFOVIS 2002. IEEE, pp 33–36</w:t>
      </w:r>
    </w:p>
    <w:p w14:paraId="52AA6AFC" w14:textId="77777777" w:rsidR="007C70C3" w:rsidRDefault="00AB6C00">
      <w:pPr>
        <w:pStyle w:val="Bibliography"/>
      </w:pPr>
      <w:bookmarkStart w:id="190" w:name="ref-TVDQI"/>
      <w:bookmarkEnd w:id="189"/>
      <w:r>
        <w:t>39. Tufte ER (2001) The visual display of quantitative information. Graphics press Cheshire, CT</w:t>
      </w:r>
    </w:p>
    <w:p w14:paraId="6ED72C0C" w14:textId="77777777" w:rsidR="007C70C3" w:rsidRDefault="00AB6C00">
      <w:pPr>
        <w:pStyle w:val="Bibliography"/>
      </w:pPr>
      <w:bookmarkStart w:id="191" w:name="ref-RSCW"/>
      <w:bookmarkEnd w:id="190"/>
      <w:r>
        <w:t xml:space="preserve">40. </w:t>
      </w:r>
      <w:proofErr w:type="spellStart"/>
      <w:r>
        <w:t>Raisz</w:t>
      </w:r>
      <w:proofErr w:type="spellEnd"/>
      <w:r>
        <w:t xml:space="preserve"> E (1963) Rectangular Statistical Cartograms of the World. Journal of Geography 35:8–10</w:t>
      </w:r>
    </w:p>
    <w:p w14:paraId="4FC1C32B" w14:textId="77777777" w:rsidR="007C70C3" w:rsidRDefault="00AB6C00">
      <w:pPr>
        <w:pStyle w:val="Bibliography"/>
      </w:pPr>
      <w:bookmarkStart w:id="192" w:name="ref-TFYCC"/>
      <w:bookmarkEnd w:id="191"/>
      <w:r>
        <w:t xml:space="preserve">41. Tobler W (2004) </w:t>
      </w:r>
      <w:proofErr w:type="gramStart"/>
      <w:r>
        <w:t>Thirty Five</w:t>
      </w:r>
      <w:proofErr w:type="gramEnd"/>
      <w:r>
        <w:t xml:space="preserve"> Years of Computer Cartograms. Annals of the Association of American Geographers 94:58–73</w:t>
      </w:r>
    </w:p>
    <w:p w14:paraId="5769175F" w14:textId="77777777" w:rsidR="007C70C3" w:rsidRDefault="00AB6C00">
      <w:pPr>
        <w:pStyle w:val="Bibliography"/>
      </w:pPr>
      <w:bookmarkStart w:id="193" w:name="ref-CDWCS"/>
      <w:bookmarkEnd w:id="192"/>
      <w:r>
        <w:t xml:space="preserve">42. </w:t>
      </w:r>
      <w:proofErr w:type="spellStart"/>
      <w:r>
        <w:t>Monmonier</w:t>
      </w:r>
      <w:proofErr w:type="spellEnd"/>
      <w:r>
        <w:t xml:space="preserve"> M (2005) Cartography: Distortions, </w:t>
      </w:r>
      <w:proofErr w:type="gramStart"/>
      <w:r>
        <w:t>World-views</w:t>
      </w:r>
      <w:proofErr w:type="gramEnd"/>
      <w:r>
        <w:t xml:space="preserve"> and Creative Solutions. Progress in Human Geography 29:217–224</w:t>
      </w:r>
    </w:p>
    <w:p w14:paraId="75B26DAD" w14:textId="77777777" w:rsidR="007C70C3" w:rsidRDefault="00AB6C00">
      <w:pPr>
        <w:pStyle w:val="Bibliography"/>
      </w:pPr>
      <w:bookmarkStart w:id="194" w:name="ref-ORC"/>
      <w:bookmarkEnd w:id="193"/>
      <w:r>
        <w:t xml:space="preserve">43. </w:t>
      </w:r>
      <w:proofErr w:type="spellStart"/>
      <w:r>
        <w:t>Kreveld</w:t>
      </w:r>
      <w:proofErr w:type="spellEnd"/>
      <w:r>
        <w:t xml:space="preserve"> M van, </w:t>
      </w:r>
      <w:proofErr w:type="spellStart"/>
      <w:r>
        <w:t>Speckmann</w:t>
      </w:r>
      <w:proofErr w:type="spellEnd"/>
      <w:r>
        <w:t xml:space="preserve"> B (2007) On rectangular cartograms. Computational Geometry 37:175–187</w:t>
      </w:r>
    </w:p>
    <w:p w14:paraId="592681B4" w14:textId="77777777" w:rsidR="007C70C3" w:rsidRDefault="00AB6C00">
      <w:pPr>
        <w:pStyle w:val="Bibliography"/>
      </w:pPr>
      <w:bookmarkStart w:id="195" w:name="ref-NPR"/>
      <w:bookmarkEnd w:id="194"/>
      <w:r>
        <w:t xml:space="preserve">44. </w:t>
      </w:r>
      <w:proofErr w:type="spellStart"/>
      <w:r>
        <w:t>Montanaro</w:t>
      </w:r>
      <w:proofErr w:type="spellEnd"/>
      <w:r>
        <w:t xml:space="preserve"> D (2016) NPR Battleground Map: Hillary Clinton Is Winning — And It’s Not Close. </w:t>
      </w:r>
    </w:p>
    <w:p w14:paraId="354AB9F9" w14:textId="77777777" w:rsidR="007C70C3" w:rsidRDefault="00AB6C00">
      <w:pPr>
        <w:pStyle w:val="Bibliography"/>
      </w:pPr>
      <w:bookmarkStart w:id="196" w:name="ref-FiveThirtyEight"/>
      <w:bookmarkEnd w:id="195"/>
      <w:r>
        <w:t xml:space="preserve">45. </w:t>
      </w:r>
      <w:proofErr w:type="spellStart"/>
      <w:r>
        <w:t>Kanjana</w:t>
      </w:r>
      <w:proofErr w:type="spellEnd"/>
      <w:r>
        <w:t xml:space="preserve"> J, Mehta D (2016) Who will win the presidency? </w:t>
      </w:r>
    </w:p>
    <w:p w14:paraId="0ECD484C" w14:textId="77777777" w:rsidR="007C70C3" w:rsidRDefault="00AB6C00">
      <w:pPr>
        <w:pStyle w:val="Bibliography"/>
      </w:pPr>
      <w:bookmarkStart w:id="197" w:name="ref-WSJ"/>
      <w:bookmarkEnd w:id="196"/>
      <w:r>
        <w:t xml:space="preserve">46. </w:t>
      </w:r>
      <w:proofErr w:type="spellStart"/>
      <w:r>
        <w:t>Zitner</w:t>
      </w:r>
      <w:proofErr w:type="spellEnd"/>
      <w:r>
        <w:t xml:space="preserve"> A, </w:t>
      </w:r>
      <w:proofErr w:type="spellStart"/>
      <w:r>
        <w:t>Yeip</w:t>
      </w:r>
      <w:proofErr w:type="spellEnd"/>
      <w:r>
        <w:t xml:space="preserve"> R, Wolfe J (2016) Draw the 2016 Electoral College Map. </w:t>
      </w:r>
    </w:p>
    <w:p w14:paraId="745B3FFB" w14:textId="77777777" w:rsidR="007C70C3" w:rsidRDefault="00AB6C00">
      <w:pPr>
        <w:pStyle w:val="Bibliography"/>
      </w:pPr>
      <w:bookmarkStart w:id="198" w:name="ref-WP"/>
      <w:bookmarkEnd w:id="197"/>
      <w:r>
        <w:t xml:space="preserve">47. </w:t>
      </w:r>
      <w:proofErr w:type="spellStart"/>
      <w:r>
        <w:t>Gamio</w:t>
      </w:r>
      <w:proofErr w:type="spellEnd"/>
      <w:r>
        <w:t xml:space="preserve"> L, D. C (2016) Poll: Redrawing the electoral map. </w:t>
      </w:r>
    </w:p>
    <w:p w14:paraId="6BB27F1C" w14:textId="77777777" w:rsidR="007C70C3" w:rsidRDefault="00AB6C00">
      <w:pPr>
        <w:pStyle w:val="Bibliography"/>
      </w:pPr>
      <w:bookmarkStart w:id="199" w:name="ref-MDAC"/>
      <w:bookmarkEnd w:id="198"/>
      <w:r>
        <w:t xml:space="preserve">48. Cano RG, </w:t>
      </w:r>
      <w:proofErr w:type="spellStart"/>
      <w:r>
        <w:t>Buchin</w:t>
      </w:r>
      <w:proofErr w:type="spellEnd"/>
      <w:r>
        <w:t xml:space="preserve"> K, </w:t>
      </w:r>
      <w:proofErr w:type="spellStart"/>
      <w:r>
        <w:t>Castermans</w:t>
      </w:r>
      <w:proofErr w:type="spellEnd"/>
      <w:r>
        <w:t xml:space="preserve"> T, Pieterse A, </w:t>
      </w:r>
      <w:proofErr w:type="spellStart"/>
      <w:r>
        <w:t>Sonke</w:t>
      </w:r>
      <w:proofErr w:type="spellEnd"/>
      <w:r>
        <w:t xml:space="preserve"> W, </w:t>
      </w:r>
      <w:proofErr w:type="spellStart"/>
      <w:r>
        <w:t>Speckmann</w:t>
      </w:r>
      <w:proofErr w:type="spellEnd"/>
      <w:r>
        <w:t xml:space="preserve"> B (2015) Mosaic Drawings and Cartograms. In: Computer graphics forum. Wiley Online Library, pp 361–370</w:t>
      </w:r>
    </w:p>
    <w:p w14:paraId="39C349FC" w14:textId="77777777" w:rsidR="007C70C3" w:rsidRDefault="00AB6C00">
      <w:pPr>
        <w:pStyle w:val="Bibliography"/>
      </w:pPr>
      <w:bookmarkStart w:id="200" w:name="ref-IGF"/>
      <w:bookmarkEnd w:id="199"/>
      <w:r>
        <w:t xml:space="preserve">49. </w:t>
      </w:r>
      <w:proofErr w:type="spellStart"/>
      <w:r>
        <w:t>Hafen</w:t>
      </w:r>
      <w:proofErr w:type="spellEnd"/>
      <w:r>
        <w:t xml:space="preserve"> R (2019) </w:t>
      </w:r>
      <w:proofErr w:type="spellStart"/>
      <w:r>
        <w:t>Geofacet</w:t>
      </w:r>
      <w:proofErr w:type="spellEnd"/>
      <w:r>
        <w:t xml:space="preserve">: ’Ggplot2’ faceting utilities for geographical data. </w:t>
      </w:r>
    </w:p>
    <w:p w14:paraId="13FA2948" w14:textId="77777777" w:rsidR="007C70C3" w:rsidRDefault="00AB6C00">
      <w:pPr>
        <w:pStyle w:val="Bibliography"/>
      </w:pPr>
      <w:bookmarkStart w:id="201" w:name="ref-MMST"/>
      <w:bookmarkEnd w:id="200"/>
      <w:r>
        <w:t xml:space="preserve">50. W. PL, </w:t>
      </w:r>
      <w:proofErr w:type="spellStart"/>
      <w:r>
        <w:t>Carr</w:t>
      </w:r>
      <w:proofErr w:type="spellEnd"/>
      <w:r>
        <w:t xml:space="preserve"> DB, Pearson JB (2015) </w:t>
      </w:r>
      <w:proofErr w:type="spellStart"/>
      <w:r>
        <w:t>micromapST</w:t>
      </w:r>
      <w:proofErr w:type="spellEnd"/>
      <w:r>
        <w:t>: Exploring and Communicating Geospatial Patterns in US State Data. Journal of Statistical Software 63:1–25</w:t>
      </w:r>
    </w:p>
    <w:p w14:paraId="7F0E75BC" w14:textId="77777777" w:rsidR="007C70C3" w:rsidRDefault="00AB6C00">
      <w:pPr>
        <w:pStyle w:val="Bibliography"/>
      </w:pPr>
      <w:bookmarkStart w:id="202" w:name="ref-VUADBC"/>
      <w:bookmarkEnd w:id="201"/>
      <w:r>
        <w:lastRenderedPageBreak/>
        <w:t xml:space="preserve">51. </w:t>
      </w:r>
      <w:proofErr w:type="spellStart"/>
      <w:r>
        <w:t>Lucchesi</w:t>
      </w:r>
      <w:proofErr w:type="spellEnd"/>
      <w:r>
        <w:t xml:space="preserve"> L, C.K. W (2017) Visualizing Uncertainty in Areal Data with Bivariate Choropleth Maps, Map </w:t>
      </w:r>
      <w:proofErr w:type="spellStart"/>
      <w:r>
        <w:t>Pixelation</w:t>
      </w:r>
      <w:proofErr w:type="spellEnd"/>
      <w:r>
        <w:t xml:space="preserve"> and Glyph Rotation. Stat. </w:t>
      </w:r>
      <w:hyperlink r:id="rId48">
        <w:r>
          <w:rPr>
            <w:rStyle w:val="Hyperlink"/>
          </w:rPr>
          <w:t>https://doi.org/10.1002/sta4.150</w:t>
        </w:r>
      </w:hyperlink>
    </w:p>
    <w:p w14:paraId="68C7B18B" w14:textId="77777777" w:rsidR="007C70C3" w:rsidRDefault="00AB6C00">
      <w:pPr>
        <w:pStyle w:val="Bibliography"/>
      </w:pPr>
      <w:bookmarkStart w:id="203" w:name="ref-mcgranaghan1993cartographic"/>
      <w:bookmarkEnd w:id="202"/>
      <w:r>
        <w:t xml:space="preserve">52. </w:t>
      </w:r>
      <w:proofErr w:type="spellStart"/>
      <w:r>
        <w:t>McGranaghan</w:t>
      </w:r>
      <w:proofErr w:type="spellEnd"/>
      <w:r>
        <w:t xml:space="preserve"> M (1993) A Cartographic View of Spatial Data Quality. </w:t>
      </w:r>
      <w:proofErr w:type="spellStart"/>
      <w:r>
        <w:t>Cartographica</w:t>
      </w:r>
      <w:proofErr w:type="spellEnd"/>
      <w:r>
        <w:t xml:space="preserve">: The International Journal for Geographic Information and </w:t>
      </w:r>
      <w:proofErr w:type="spellStart"/>
      <w:r>
        <w:t>Geovisualization</w:t>
      </w:r>
      <w:proofErr w:type="spellEnd"/>
      <w:r>
        <w:t xml:space="preserve"> 30:8–19</w:t>
      </w:r>
    </w:p>
    <w:p w14:paraId="4FF31243" w14:textId="77777777" w:rsidR="007C70C3" w:rsidRDefault="00AB6C00">
      <w:pPr>
        <w:pStyle w:val="Bibliography"/>
      </w:pPr>
      <w:bookmarkStart w:id="204" w:name="ref-cliburn2002design"/>
      <w:bookmarkEnd w:id="203"/>
      <w:r>
        <w:t xml:space="preserve">53. Cliburn DC, </w:t>
      </w:r>
      <w:proofErr w:type="spellStart"/>
      <w:r>
        <w:t>Feddema</w:t>
      </w:r>
      <w:proofErr w:type="spellEnd"/>
      <w:r>
        <w:t xml:space="preserve"> JJ, Miller JR, Slocum TA (2002) Design and Evaluation of a Decision Support System in a Water Balance Application. Computers &amp; Graphics 26:931–949</w:t>
      </w:r>
    </w:p>
    <w:p w14:paraId="3B107C57" w14:textId="77777777" w:rsidR="007C70C3" w:rsidRDefault="00AB6C00">
      <w:pPr>
        <w:pStyle w:val="Bibliography"/>
      </w:pPr>
      <w:bookmarkStart w:id="205" w:name="ref-DMIV"/>
      <w:bookmarkEnd w:id="204"/>
      <w:r>
        <w:t xml:space="preserve">54. </w:t>
      </w:r>
      <w:proofErr w:type="spellStart"/>
      <w:r>
        <w:t>Perin</w:t>
      </w:r>
      <w:proofErr w:type="spellEnd"/>
      <w:r>
        <w:t xml:space="preserve"> C (2014) Direct Manipulation for Information Visualization. Theses, </w:t>
      </w:r>
      <w:proofErr w:type="spellStart"/>
      <w:r>
        <w:t>Université</w:t>
      </w:r>
      <w:proofErr w:type="spellEnd"/>
      <w:r>
        <w:t xml:space="preserve"> Paris Sud - Paris XI</w:t>
      </w:r>
    </w:p>
    <w:p w14:paraId="027EF3F2" w14:textId="77777777" w:rsidR="007C70C3" w:rsidRDefault="00AB6C00">
      <w:pPr>
        <w:pStyle w:val="Bibliography"/>
      </w:pPr>
      <w:bookmarkStart w:id="206" w:name="ref-goodchild1994introduction"/>
      <w:bookmarkEnd w:id="205"/>
      <w:r>
        <w:t xml:space="preserve">55. Goodchild M, </w:t>
      </w:r>
      <w:proofErr w:type="spellStart"/>
      <w:r>
        <w:t>Buttenfield</w:t>
      </w:r>
      <w:proofErr w:type="spellEnd"/>
      <w:r>
        <w:t xml:space="preserve"> B, Wood J (1994) On Introduction to Visualizing Data Validity. Visualization in geographical information systems 141–149</w:t>
      </w:r>
    </w:p>
    <w:p w14:paraId="5B613253" w14:textId="77777777" w:rsidR="007C70C3" w:rsidRDefault="00AB6C00">
      <w:pPr>
        <w:pStyle w:val="Bibliography"/>
      </w:pPr>
      <w:bookmarkStart w:id="207" w:name="ref-maceachren1992visualizing"/>
      <w:bookmarkEnd w:id="206"/>
      <w:r>
        <w:t xml:space="preserve">56. </w:t>
      </w:r>
      <w:proofErr w:type="spellStart"/>
      <w:r>
        <w:t>MacEachren</w:t>
      </w:r>
      <w:proofErr w:type="spellEnd"/>
      <w:r>
        <w:t xml:space="preserve"> AM (1992) Visualizing Uncertain Information. Cartographic Perspectives 10–19</w:t>
      </w:r>
    </w:p>
    <w:p w14:paraId="3AD488D3" w14:textId="77777777" w:rsidR="007C70C3" w:rsidRDefault="00AB6C00">
      <w:pPr>
        <w:pStyle w:val="Bibliography"/>
      </w:pPr>
      <w:bookmarkStart w:id="208" w:name="ref-van1994visualization"/>
      <w:bookmarkEnd w:id="207"/>
      <w:r>
        <w:t xml:space="preserve">57. Van der </w:t>
      </w:r>
      <w:proofErr w:type="spellStart"/>
      <w:r>
        <w:t>Wel</w:t>
      </w:r>
      <w:proofErr w:type="spellEnd"/>
      <w:r>
        <w:t xml:space="preserve"> FJ, </w:t>
      </w:r>
      <w:proofErr w:type="spellStart"/>
      <w:r>
        <w:t>Hootsmans</w:t>
      </w:r>
      <w:proofErr w:type="spellEnd"/>
      <w:r>
        <w:t xml:space="preserve"> RM, </w:t>
      </w:r>
      <w:proofErr w:type="spellStart"/>
      <w:r>
        <w:t>Ormeling</w:t>
      </w:r>
      <w:proofErr w:type="spellEnd"/>
      <w:r>
        <w:t xml:space="preserve"> F (1994) Visualization of Data Quality. In: Modern cartography series. Elsevier, pp 313–331</w:t>
      </w:r>
    </w:p>
    <w:p w14:paraId="0691DC00" w14:textId="77777777" w:rsidR="007C70C3" w:rsidRDefault="00AB6C00">
      <w:pPr>
        <w:pStyle w:val="Bibliography"/>
      </w:pPr>
      <w:bookmarkStart w:id="209" w:name="ref-DQBCM"/>
      <w:bookmarkEnd w:id="208"/>
      <w:r>
        <w:t xml:space="preserve">58. Dang G, North C, </w:t>
      </w:r>
      <w:proofErr w:type="spellStart"/>
      <w:r>
        <w:t>Shneiderman</w:t>
      </w:r>
      <w:proofErr w:type="spellEnd"/>
      <w:r>
        <w:t xml:space="preserve"> B (2001) Dynamic Queries and Brushing on Choropleth Maps. In: Proceedings Fifth International Conference on Information </w:t>
      </w:r>
      <w:proofErr w:type="spellStart"/>
      <w:r>
        <w:t>Visualisation</w:t>
      </w:r>
      <w:proofErr w:type="spellEnd"/>
      <w:r>
        <w:t>. pp 757–764</w:t>
      </w:r>
    </w:p>
    <w:p w14:paraId="24B19B35" w14:textId="77777777" w:rsidR="007C70C3" w:rsidRDefault="00AB6C00">
      <w:pPr>
        <w:pStyle w:val="Bibliography"/>
      </w:pPr>
      <w:bookmarkStart w:id="210" w:name="ref-TNTEA"/>
      <w:bookmarkEnd w:id="209"/>
      <w:r>
        <w:t xml:space="preserve">59. </w:t>
      </w:r>
      <w:proofErr w:type="spellStart"/>
      <w:r>
        <w:t>Carr</w:t>
      </w:r>
      <w:proofErr w:type="spellEnd"/>
      <w:r>
        <w:t xml:space="preserve"> DB, </w:t>
      </w:r>
      <w:proofErr w:type="spellStart"/>
      <w:r>
        <w:t>Wallin</w:t>
      </w:r>
      <w:proofErr w:type="spellEnd"/>
      <w:r>
        <w:t xml:space="preserve"> JF, </w:t>
      </w:r>
      <w:proofErr w:type="spellStart"/>
      <w:r>
        <w:t>Carr</w:t>
      </w:r>
      <w:proofErr w:type="spellEnd"/>
      <w:r>
        <w:t xml:space="preserve"> DA (2000) Two New Templates for Epidemiology Applications: Linked </w:t>
      </w:r>
      <w:proofErr w:type="spellStart"/>
      <w:r>
        <w:t>Micromap</w:t>
      </w:r>
      <w:proofErr w:type="spellEnd"/>
      <w:r>
        <w:t xml:space="preserve"> Plots and Conditioned Choropleth Maps. Statistics in Medicine 19:2521–2538</w:t>
      </w:r>
    </w:p>
    <w:p w14:paraId="4C9C045D" w14:textId="77777777" w:rsidR="007C70C3" w:rsidRDefault="00AB6C00">
      <w:pPr>
        <w:pStyle w:val="Bibliography"/>
      </w:pPr>
      <w:bookmarkStart w:id="211" w:name="ref-TGA"/>
      <w:bookmarkEnd w:id="210"/>
      <w:r>
        <w:t xml:space="preserve">60. Pedersen TL (2018) The Grammar of Animation. </w:t>
      </w:r>
      <w:hyperlink r:id="rId49">
        <w:r>
          <w:rPr>
            <w:rStyle w:val="Hyperlink"/>
          </w:rPr>
          <w:t>https://youtu.be/21ZWDrTukEs</w:t>
        </w:r>
      </w:hyperlink>
      <w:r>
        <w:t>. Accessed 16 Nov 2018</w:t>
      </w:r>
    </w:p>
    <w:p w14:paraId="186041E6" w14:textId="77777777" w:rsidR="007C70C3" w:rsidRDefault="00AB6C00">
      <w:pPr>
        <w:pStyle w:val="Bibliography"/>
      </w:pPr>
      <w:bookmarkStart w:id="212" w:name="ref-gganimate"/>
      <w:bookmarkEnd w:id="211"/>
      <w:r>
        <w:t xml:space="preserve">61. Pedersen TL, Robinson D (2019) </w:t>
      </w:r>
      <w:proofErr w:type="spellStart"/>
      <w:r>
        <w:t>gganimate</w:t>
      </w:r>
      <w:proofErr w:type="spellEnd"/>
      <w:r>
        <w:t xml:space="preserve">: A Grammar of Animated Graphics. </w:t>
      </w:r>
    </w:p>
    <w:p w14:paraId="3FCCCD6D" w14:textId="77777777" w:rsidR="007C70C3" w:rsidRDefault="00AB6C00">
      <w:pPr>
        <w:pStyle w:val="Bibliography"/>
      </w:pPr>
      <w:bookmarkStart w:id="213" w:name="ref-TACA"/>
      <w:bookmarkEnd w:id="212"/>
      <w:r>
        <w:t xml:space="preserve">62. Cancer Council Queensland, Queensland University of Technology, and Cooperative Research Centre for Spatial Information (2018) Australian Cancer Atlas. </w:t>
      </w:r>
      <w:hyperlink r:id="rId50">
        <w:r>
          <w:rPr>
            <w:rStyle w:val="Hyperlink"/>
          </w:rPr>
          <w:t>https://atlas.cancer.org.au</w:t>
        </w:r>
      </w:hyperlink>
      <w:r>
        <w:t xml:space="preserve">. </w:t>
      </w:r>
    </w:p>
    <w:p w14:paraId="2EF1A345" w14:textId="77777777" w:rsidR="007C70C3" w:rsidRDefault="00AB6C00">
      <w:pPr>
        <w:pStyle w:val="Bibliography"/>
      </w:pPr>
      <w:bookmarkStart w:id="214" w:name="ref-R"/>
      <w:bookmarkEnd w:id="213"/>
      <w:r>
        <w:t>63. R Core Team (2019) R: A Language and Environment for Statistical Computing. R Foundation for Statistical Computing, Vienna, Austria</w:t>
      </w:r>
    </w:p>
    <w:p w14:paraId="07114B49" w14:textId="77777777" w:rsidR="007C70C3" w:rsidRDefault="00AB6C00">
      <w:pPr>
        <w:pStyle w:val="Bibliography"/>
      </w:pPr>
      <w:bookmarkStart w:id="215" w:name="ref-tidyverse"/>
      <w:bookmarkEnd w:id="214"/>
      <w:r>
        <w:t xml:space="preserve">64. Wickham H (2017) </w:t>
      </w:r>
      <w:proofErr w:type="spellStart"/>
      <w:r>
        <w:t>tidyverse</w:t>
      </w:r>
      <w:proofErr w:type="spellEnd"/>
      <w:r>
        <w:t xml:space="preserve">: R packages for data science. </w:t>
      </w:r>
      <w:hyperlink r:id="rId51">
        <w:r>
          <w:rPr>
            <w:rStyle w:val="Hyperlink"/>
          </w:rPr>
          <w:t>https://CRAN.R-project.org/package=tidyverse</w:t>
        </w:r>
      </w:hyperlink>
      <w:r>
        <w:t xml:space="preserve">. </w:t>
      </w:r>
    </w:p>
    <w:p w14:paraId="3D81F25B" w14:textId="77777777" w:rsidR="007C70C3" w:rsidRDefault="00AB6C00">
      <w:pPr>
        <w:pStyle w:val="Bibliography"/>
      </w:pPr>
      <w:bookmarkStart w:id="216" w:name="ref-RColorBrewer"/>
      <w:bookmarkEnd w:id="215"/>
      <w:r>
        <w:t xml:space="preserve">65. Neuwirth E (2014) </w:t>
      </w:r>
      <w:proofErr w:type="spellStart"/>
      <w:r>
        <w:t>RColorBrewer</w:t>
      </w:r>
      <w:proofErr w:type="spellEnd"/>
      <w:r>
        <w:t xml:space="preserve">: </w:t>
      </w:r>
      <w:proofErr w:type="spellStart"/>
      <w:r>
        <w:t>ColorBrewer</w:t>
      </w:r>
      <w:proofErr w:type="spellEnd"/>
      <w:r>
        <w:t xml:space="preserve"> palettes. </w:t>
      </w:r>
      <w:hyperlink r:id="rId52">
        <w:r>
          <w:rPr>
            <w:rStyle w:val="Hyperlink"/>
          </w:rPr>
          <w:t>https://CRAN.R-project.org/package=RColorBrewer</w:t>
        </w:r>
      </w:hyperlink>
      <w:r>
        <w:t xml:space="preserve">. </w:t>
      </w:r>
    </w:p>
    <w:p w14:paraId="3D3B67CC" w14:textId="77777777" w:rsidR="007C70C3" w:rsidRDefault="00AB6C00">
      <w:pPr>
        <w:pStyle w:val="Bibliography"/>
      </w:pPr>
      <w:bookmarkStart w:id="217" w:name="ref-ggthemes"/>
      <w:bookmarkEnd w:id="216"/>
      <w:r>
        <w:lastRenderedPageBreak/>
        <w:t xml:space="preserve">66. Arnold JB (2019) </w:t>
      </w:r>
      <w:proofErr w:type="spellStart"/>
      <w:r>
        <w:t>ggthemes</w:t>
      </w:r>
      <w:proofErr w:type="spellEnd"/>
      <w:r>
        <w:t xml:space="preserve">: Extra Themes, Scales and </w:t>
      </w:r>
      <w:proofErr w:type="spellStart"/>
      <w:r>
        <w:t>Geoms</w:t>
      </w:r>
      <w:proofErr w:type="spellEnd"/>
      <w:r>
        <w:t xml:space="preserve"> for ’ggplot2’. </w:t>
      </w:r>
      <w:hyperlink r:id="rId53">
        <w:r>
          <w:rPr>
            <w:rStyle w:val="Hyperlink"/>
          </w:rPr>
          <w:t>https://CRAN.R-project.org/package=ggthemes</w:t>
        </w:r>
      </w:hyperlink>
      <w:r>
        <w:t xml:space="preserve">. </w:t>
      </w:r>
    </w:p>
    <w:p w14:paraId="2B09D5AD" w14:textId="77777777" w:rsidR="007C70C3" w:rsidRDefault="00AB6C00">
      <w:pPr>
        <w:pStyle w:val="Bibliography"/>
      </w:pPr>
      <w:bookmarkStart w:id="218" w:name="ref-png"/>
      <w:bookmarkEnd w:id="217"/>
      <w:r>
        <w:t xml:space="preserve">67. </w:t>
      </w:r>
      <w:proofErr w:type="spellStart"/>
      <w:r>
        <w:t>Urbanek</w:t>
      </w:r>
      <w:proofErr w:type="spellEnd"/>
      <w:r>
        <w:t xml:space="preserve"> S (2013) </w:t>
      </w:r>
      <w:proofErr w:type="spellStart"/>
      <w:r>
        <w:t>png</w:t>
      </w:r>
      <w:proofErr w:type="spellEnd"/>
      <w:r>
        <w:t xml:space="preserve">: Read and write PNG images. </w:t>
      </w:r>
      <w:hyperlink r:id="rId54">
        <w:r>
          <w:rPr>
            <w:rStyle w:val="Hyperlink"/>
          </w:rPr>
          <w:t>https://CRAN.R-project.org/package=png</w:t>
        </w:r>
      </w:hyperlink>
      <w:r>
        <w:t xml:space="preserve">. </w:t>
      </w:r>
    </w:p>
    <w:p w14:paraId="33571C26" w14:textId="77777777" w:rsidR="007C70C3" w:rsidRDefault="00AB6C00">
      <w:pPr>
        <w:pStyle w:val="Bibliography"/>
      </w:pPr>
      <w:bookmarkStart w:id="219" w:name="ref-cowplot"/>
      <w:bookmarkEnd w:id="218"/>
      <w:r>
        <w:t xml:space="preserve">68. Wilke CO (2019) </w:t>
      </w:r>
      <w:proofErr w:type="spellStart"/>
      <w:r>
        <w:t>cowplot</w:t>
      </w:r>
      <w:proofErr w:type="spellEnd"/>
      <w:r>
        <w:t xml:space="preserve">: Streamlined Plot Theme and Plot Annotations for ’ggplot2’. </w:t>
      </w:r>
      <w:hyperlink r:id="rId55">
        <w:r>
          <w:rPr>
            <w:rStyle w:val="Hyperlink"/>
          </w:rPr>
          <w:t>https://CRAN.R-project.org/package=cowplot</w:t>
        </w:r>
      </w:hyperlink>
      <w:r>
        <w:t xml:space="preserve">. </w:t>
      </w:r>
    </w:p>
    <w:p w14:paraId="2FDFB087" w14:textId="77777777" w:rsidR="007C70C3" w:rsidRDefault="00AB6C00">
      <w:pPr>
        <w:pStyle w:val="Bibliography"/>
      </w:pPr>
      <w:bookmarkStart w:id="220" w:name="ref-sf"/>
      <w:bookmarkEnd w:id="219"/>
      <w:r>
        <w:t xml:space="preserve">69. </w:t>
      </w:r>
      <w:proofErr w:type="spellStart"/>
      <w:r>
        <w:t>Pebesma</w:t>
      </w:r>
      <w:proofErr w:type="spellEnd"/>
      <w:r>
        <w:t xml:space="preserve"> E (2018) Simple Features for R: Standardized Support for Spatial Vector Data. The R Journal 10:439–446</w:t>
      </w:r>
    </w:p>
    <w:p w14:paraId="3383F2E6" w14:textId="77777777" w:rsidR="007C70C3" w:rsidRDefault="00AB6C00">
      <w:pPr>
        <w:pStyle w:val="Bibliography"/>
      </w:pPr>
      <w:bookmarkStart w:id="221" w:name="ref-spData"/>
      <w:bookmarkEnd w:id="220"/>
      <w:r>
        <w:t xml:space="preserve">70. </w:t>
      </w:r>
      <w:proofErr w:type="spellStart"/>
      <w:r>
        <w:t>Bivand</w:t>
      </w:r>
      <w:proofErr w:type="spellEnd"/>
      <w:r>
        <w:t xml:space="preserve"> R, </w:t>
      </w:r>
      <w:proofErr w:type="spellStart"/>
      <w:r>
        <w:t>Nowosad</w:t>
      </w:r>
      <w:proofErr w:type="spellEnd"/>
      <w:r>
        <w:t xml:space="preserve"> J, Lovelace R (2019) </w:t>
      </w:r>
      <w:proofErr w:type="spellStart"/>
      <w:r>
        <w:t>spData</w:t>
      </w:r>
      <w:proofErr w:type="spellEnd"/>
      <w:r>
        <w:t xml:space="preserve">: Datasets for Spatial Analysis. </w:t>
      </w:r>
      <w:hyperlink r:id="rId56">
        <w:r>
          <w:rPr>
            <w:rStyle w:val="Hyperlink"/>
          </w:rPr>
          <w:t>https://CRAN.R-project.org/package=spData</w:t>
        </w:r>
      </w:hyperlink>
      <w:r>
        <w:t xml:space="preserve">. </w:t>
      </w:r>
    </w:p>
    <w:p w14:paraId="680A42CF" w14:textId="77777777" w:rsidR="007C70C3" w:rsidRDefault="00AB6C00">
      <w:pPr>
        <w:pStyle w:val="Bibliography"/>
      </w:pPr>
      <w:bookmarkStart w:id="222" w:name="ref-cartogram"/>
      <w:bookmarkEnd w:id="221"/>
      <w:r>
        <w:t xml:space="preserve">71. </w:t>
      </w:r>
      <w:proofErr w:type="spellStart"/>
      <w:r>
        <w:t>Jeworutzki</w:t>
      </w:r>
      <w:proofErr w:type="spellEnd"/>
      <w:r>
        <w:t xml:space="preserve"> S (2018) cartogram: Create Cartograms with R. </w:t>
      </w:r>
      <w:hyperlink r:id="rId57">
        <w:r>
          <w:rPr>
            <w:rStyle w:val="Hyperlink"/>
          </w:rPr>
          <w:t>https://CRAN.R-project.org/package=cartogram</w:t>
        </w:r>
      </w:hyperlink>
      <w:r>
        <w:t xml:space="preserve">. </w:t>
      </w:r>
    </w:p>
    <w:p w14:paraId="6CB1F68F" w14:textId="77777777" w:rsidR="007C70C3" w:rsidRDefault="00AB6C00">
      <w:pPr>
        <w:pStyle w:val="Bibliography"/>
      </w:pPr>
      <w:bookmarkStart w:id="223" w:name="ref-sugarbag"/>
      <w:bookmarkEnd w:id="222"/>
      <w:r>
        <w:t xml:space="preserve">72. Kobakian S, Cook D (2019) </w:t>
      </w:r>
      <w:proofErr w:type="spellStart"/>
      <w:r>
        <w:t>sugarbag</w:t>
      </w:r>
      <w:proofErr w:type="spellEnd"/>
      <w:r>
        <w:t xml:space="preserve">: Create Tessellated Hexagon Maps. </w:t>
      </w:r>
      <w:hyperlink r:id="rId58">
        <w:r>
          <w:rPr>
            <w:rStyle w:val="Hyperlink"/>
          </w:rPr>
          <w:t>https://CRAN.R-project.org/package=sugarbag</w:t>
        </w:r>
      </w:hyperlink>
      <w:r>
        <w:t xml:space="preserve">. </w:t>
      </w:r>
    </w:p>
    <w:p w14:paraId="024CB35B" w14:textId="77777777" w:rsidR="007C70C3" w:rsidRDefault="00AB6C00">
      <w:pPr>
        <w:pStyle w:val="Bibliography"/>
      </w:pPr>
      <w:bookmarkStart w:id="224" w:name="ref-knitr"/>
      <w:bookmarkEnd w:id="223"/>
      <w:r>
        <w:t xml:space="preserve">73. </w:t>
      </w:r>
      <w:proofErr w:type="spellStart"/>
      <w:r>
        <w:t>Xie</w:t>
      </w:r>
      <w:proofErr w:type="spellEnd"/>
      <w:r>
        <w:t xml:space="preserve"> Y (2019) </w:t>
      </w:r>
      <w:proofErr w:type="spellStart"/>
      <w:r>
        <w:t>knitr</w:t>
      </w:r>
      <w:proofErr w:type="spellEnd"/>
      <w:r>
        <w:t xml:space="preserve">: A General-Purpose Package for Dynamic Report Generation in R. </w:t>
      </w:r>
    </w:p>
    <w:p w14:paraId="538950A5" w14:textId="77777777" w:rsidR="007C70C3" w:rsidRDefault="00AB6C00">
      <w:pPr>
        <w:pStyle w:val="Bibliography"/>
      </w:pPr>
      <w:bookmarkStart w:id="225" w:name="ref-rmarkdown"/>
      <w:bookmarkEnd w:id="224"/>
      <w:r>
        <w:t xml:space="preserve">74. Allaire J, </w:t>
      </w:r>
      <w:proofErr w:type="spellStart"/>
      <w:r>
        <w:t>Xie</w:t>
      </w:r>
      <w:proofErr w:type="spellEnd"/>
      <w:r>
        <w:t xml:space="preserve"> Y, McPherson J, </w:t>
      </w:r>
      <w:proofErr w:type="spellStart"/>
      <w:r>
        <w:t>Luraschi</w:t>
      </w:r>
      <w:proofErr w:type="spellEnd"/>
      <w:r>
        <w:t xml:space="preserve"> J, </w:t>
      </w:r>
      <w:proofErr w:type="spellStart"/>
      <w:r>
        <w:t>Ushey</w:t>
      </w:r>
      <w:proofErr w:type="spellEnd"/>
      <w:r>
        <w:t xml:space="preserve"> K, Atkins A, Wickham H, Cheng J, Chang W, Iannone R (2019) </w:t>
      </w:r>
      <w:proofErr w:type="spellStart"/>
      <w:r>
        <w:t>rmarkdown</w:t>
      </w:r>
      <w:proofErr w:type="spellEnd"/>
      <w:r>
        <w:t xml:space="preserve">: Dynamic Documents for R. </w:t>
      </w:r>
    </w:p>
    <w:p w14:paraId="55E7B8B0" w14:textId="77777777" w:rsidR="007C70C3" w:rsidRDefault="00AB6C00">
      <w:pPr>
        <w:pStyle w:val="Bibliography"/>
      </w:pPr>
      <w:bookmarkStart w:id="226" w:name="ref-ABSmaps"/>
      <w:bookmarkEnd w:id="225"/>
      <w:r>
        <w:t xml:space="preserve">75. Mackey, W. F. (2019) </w:t>
      </w:r>
      <w:proofErr w:type="spellStart"/>
      <w:r>
        <w:t>Absmapsdata</w:t>
      </w:r>
      <w:proofErr w:type="spellEnd"/>
      <w:r>
        <w:t xml:space="preserve">: A catalogue of ready-to-use </w:t>
      </w:r>
      <w:proofErr w:type="spellStart"/>
      <w:r>
        <w:t>asgs</w:t>
      </w:r>
      <w:proofErr w:type="spellEnd"/>
      <w:r>
        <w:t xml:space="preserve"> mapping data. </w:t>
      </w:r>
      <w:bookmarkEnd w:id="152"/>
      <w:bookmarkEnd w:id="226"/>
    </w:p>
    <w:sectPr w:rsidR="007C70C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Author" w:initials="A">
    <w:p w14:paraId="78A34D43" w14:textId="04A89F90" w:rsidR="00EB516A" w:rsidRDefault="00EB516A">
      <w:pPr>
        <w:pStyle w:val="CommentText"/>
      </w:pPr>
      <w:r>
        <w:rPr>
          <w:rStyle w:val="CommentReference"/>
        </w:rPr>
        <w:annotationRef/>
      </w:r>
      <w:r>
        <w:t>Add a sentence here (or wherever you prefer) about the study aims.</w:t>
      </w:r>
    </w:p>
  </w:comment>
  <w:comment w:id="12" w:author="Author" w:initials="A">
    <w:p w14:paraId="0576974C" w14:textId="0673A929" w:rsidR="00EB516A" w:rsidRDefault="00EB516A">
      <w:pPr>
        <w:pStyle w:val="CommentText"/>
      </w:pPr>
      <w:r>
        <w:t>Given the ethical and privacy considerations for small area data, i</w:t>
      </w:r>
      <w:r>
        <w:rPr>
          <w:rStyle w:val="CommentReference"/>
        </w:rPr>
        <w:annotationRef/>
      </w:r>
      <w:r>
        <w:t>t is not a straightforward process to obtain and report area-specific counts.</w:t>
      </w:r>
    </w:p>
  </w:comment>
  <w:comment w:id="13" w:author="Author" w:initials="A">
    <w:p w14:paraId="1E2D4072" w14:textId="14307FFC" w:rsidR="00EB516A" w:rsidRDefault="00EB516A">
      <w:pPr>
        <w:pStyle w:val="CommentText"/>
      </w:pPr>
      <w:r>
        <w:rPr>
          <w:rStyle w:val="CommentReference"/>
        </w:rPr>
        <w:annotationRef/>
      </w:r>
      <w:r>
        <w:t xml:space="preserve">I would suggest deleting this sentence and the previous one. </w:t>
      </w:r>
    </w:p>
  </w:comment>
  <w:comment w:id="15" w:author="Author" w:initials="A">
    <w:p w14:paraId="6192D412" w14:textId="4B3A97D6" w:rsidR="00EB516A" w:rsidRDefault="00EB516A">
      <w:pPr>
        <w:pStyle w:val="CommentText"/>
      </w:pPr>
      <w:r>
        <w:rPr>
          <w:rStyle w:val="CommentReference"/>
        </w:rPr>
        <w:annotationRef/>
      </w:r>
      <w:r>
        <w:t>Suggest moving paragraph to proposed choropleth maps section</w:t>
      </w:r>
    </w:p>
  </w:comment>
  <w:comment w:id="16" w:author="Author" w:initials="A">
    <w:p w14:paraId="1A983AAA" w14:textId="2B67F3E3" w:rsidR="00EB516A" w:rsidRDefault="00EB516A">
      <w:pPr>
        <w:pStyle w:val="CommentText"/>
      </w:pPr>
      <w:r>
        <w:rPr>
          <w:rStyle w:val="CommentReference"/>
        </w:rPr>
        <w:annotationRef/>
      </w:r>
      <w:r>
        <w:t>Can you include mention of how this is different to a thematic map?</w:t>
      </w:r>
    </w:p>
  </w:comment>
  <w:comment w:id="19" w:author="Author" w:initials="A">
    <w:p w14:paraId="36636722" w14:textId="40B173C6" w:rsidR="00EB516A" w:rsidRDefault="00EB516A" w:rsidP="000E09D7">
      <w:pPr>
        <w:pStyle w:val="CommentText"/>
        <w:rPr>
          <w:rFonts w:cs="Times New Roman"/>
        </w:rPr>
      </w:pPr>
      <w:r>
        <w:rPr>
          <w:rStyle w:val="CommentReference"/>
        </w:rPr>
        <w:annotationRef/>
      </w:r>
      <w:r w:rsidRPr="000E09D7">
        <w:rPr>
          <w:rFonts w:cs="Times New Roman"/>
        </w:rPr>
        <w:t xml:space="preserve">Could we structure </w:t>
      </w:r>
      <w:r>
        <w:rPr>
          <w:rFonts w:cs="Times New Roman"/>
        </w:rPr>
        <w:t xml:space="preserve">paper </w:t>
      </w:r>
      <w:r w:rsidRPr="000E09D7">
        <w:rPr>
          <w:rFonts w:cs="Times New Roman"/>
        </w:rPr>
        <w:t>as:</w:t>
      </w:r>
    </w:p>
    <w:p w14:paraId="00919C19" w14:textId="2CC01FCC" w:rsidR="00EB516A" w:rsidRPr="000E09D7" w:rsidRDefault="00EB516A" w:rsidP="000E09D7">
      <w:pPr>
        <w:pStyle w:val="CommentText"/>
        <w:rPr>
          <w:rFonts w:cs="Times New Roman"/>
        </w:rPr>
      </w:pPr>
      <w:r>
        <w:rPr>
          <w:rFonts w:cs="Times New Roman"/>
        </w:rPr>
        <w:t>Introduction (also introduces cancer atlases)</w:t>
      </w:r>
    </w:p>
    <w:p w14:paraId="1E785B3F" w14:textId="4203E86A" w:rsidR="00EB516A" w:rsidRPr="000E09D7" w:rsidRDefault="00EB516A" w:rsidP="000E09D7">
      <w:pPr>
        <w:rPr>
          <w:rFonts w:cs="Times New Roman"/>
          <w:sz w:val="20"/>
          <w:szCs w:val="20"/>
        </w:rPr>
      </w:pPr>
      <w:r w:rsidRPr="000E09D7">
        <w:rPr>
          <w:rFonts w:cs="Times New Roman"/>
          <w:sz w:val="20"/>
          <w:szCs w:val="20"/>
        </w:rPr>
        <w:t>Measures mapped</w:t>
      </w:r>
      <w:r>
        <w:rPr>
          <w:rFonts w:cs="Times New Roman"/>
          <w:sz w:val="20"/>
          <w:szCs w:val="20"/>
        </w:rPr>
        <w:t xml:space="preserve"> (info around Table 2)</w:t>
      </w:r>
    </w:p>
    <w:p w14:paraId="0A5135D7" w14:textId="77777777" w:rsidR="00EB516A" w:rsidRPr="000E09D7" w:rsidRDefault="00EB516A" w:rsidP="000E09D7">
      <w:pPr>
        <w:rPr>
          <w:rFonts w:cs="Times New Roman"/>
          <w:sz w:val="20"/>
          <w:szCs w:val="20"/>
        </w:rPr>
      </w:pPr>
      <w:proofErr w:type="spellStart"/>
      <w:r w:rsidRPr="000E09D7">
        <w:rPr>
          <w:rFonts w:cs="Times New Roman"/>
          <w:sz w:val="20"/>
          <w:szCs w:val="20"/>
        </w:rPr>
        <w:t>Visualisation</w:t>
      </w:r>
      <w:proofErr w:type="spellEnd"/>
      <w:r w:rsidRPr="000E09D7">
        <w:rPr>
          <w:rFonts w:cs="Times New Roman"/>
          <w:sz w:val="20"/>
          <w:szCs w:val="20"/>
        </w:rPr>
        <w:t xml:space="preserve"> approaches</w:t>
      </w:r>
    </w:p>
    <w:p w14:paraId="688B2430" w14:textId="77777777" w:rsidR="00EB516A" w:rsidRPr="000E09D7" w:rsidRDefault="00EB516A" w:rsidP="000E09D7">
      <w:pPr>
        <w:rPr>
          <w:rFonts w:cs="Times New Roman"/>
          <w:sz w:val="20"/>
          <w:szCs w:val="20"/>
        </w:rPr>
      </w:pPr>
      <w:r w:rsidRPr="000E09D7">
        <w:rPr>
          <w:rFonts w:cs="Times New Roman"/>
          <w:sz w:val="20"/>
          <w:szCs w:val="20"/>
        </w:rPr>
        <w:t xml:space="preserve">-Choropleth (mention </w:t>
      </w:r>
      <w:proofErr w:type="spellStart"/>
      <w:r w:rsidRPr="000E09D7">
        <w:rPr>
          <w:rFonts w:cs="Times New Roman"/>
          <w:sz w:val="20"/>
          <w:szCs w:val="20"/>
        </w:rPr>
        <w:t>advant</w:t>
      </w:r>
      <w:proofErr w:type="spellEnd"/>
      <w:r w:rsidRPr="000E09D7">
        <w:rPr>
          <w:rFonts w:cs="Times New Roman"/>
          <w:sz w:val="20"/>
          <w:szCs w:val="20"/>
        </w:rPr>
        <w:t xml:space="preserve"> and </w:t>
      </w:r>
      <w:proofErr w:type="spellStart"/>
      <w:r w:rsidRPr="000E09D7">
        <w:rPr>
          <w:rFonts w:cs="Times New Roman"/>
          <w:sz w:val="20"/>
          <w:szCs w:val="20"/>
        </w:rPr>
        <w:t>disadvant</w:t>
      </w:r>
      <w:proofErr w:type="spellEnd"/>
      <w:r w:rsidRPr="000E09D7">
        <w:rPr>
          <w:rFonts w:cs="Times New Roman"/>
          <w:sz w:val="20"/>
          <w:szCs w:val="20"/>
        </w:rPr>
        <w:t>, along with figures from cancer atlases)</w:t>
      </w:r>
    </w:p>
    <w:p w14:paraId="3CF83049" w14:textId="77777777" w:rsidR="00EB516A" w:rsidRPr="000E09D7" w:rsidRDefault="00EB516A" w:rsidP="000E09D7">
      <w:pPr>
        <w:rPr>
          <w:rFonts w:cs="Times New Roman"/>
          <w:sz w:val="20"/>
          <w:szCs w:val="20"/>
        </w:rPr>
      </w:pPr>
      <w:r w:rsidRPr="000E09D7">
        <w:rPr>
          <w:rFonts w:cs="Times New Roman"/>
          <w:sz w:val="20"/>
          <w:szCs w:val="20"/>
        </w:rPr>
        <w:t>-Cartograms</w:t>
      </w:r>
    </w:p>
    <w:p w14:paraId="18613B1C" w14:textId="77777777" w:rsidR="00EB516A" w:rsidRPr="000E09D7" w:rsidRDefault="00EB516A" w:rsidP="000E09D7">
      <w:pPr>
        <w:rPr>
          <w:rFonts w:cs="Times New Roman"/>
          <w:sz w:val="20"/>
          <w:szCs w:val="20"/>
        </w:rPr>
      </w:pPr>
      <w:r w:rsidRPr="000E09D7">
        <w:rPr>
          <w:rFonts w:cs="Times New Roman"/>
          <w:sz w:val="20"/>
          <w:szCs w:val="20"/>
        </w:rPr>
        <w:t>-Tile maps</w:t>
      </w:r>
    </w:p>
    <w:p w14:paraId="65256BCC" w14:textId="77777777" w:rsidR="00EB516A" w:rsidRPr="000E09D7" w:rsidRDefault="00EB516A" w:rsidP="000E09D7">
      <w:pPr>
        <w:rPr>
          <w:rFonts w:cs="Times New Roman"/>
          <w:sz w:val="20"/>
          <w:szCs w:val="20"/>
        </w:rPr>
      </w:pPr>
      <w:r w:rsidRPr="000E09D7">
        <w:rPr>
          <w:rFonts w:cs="Times New Roman"/>
          <w:sz w:val="20"/>
          <w:szCs w:val="20"/>
        </w:rPr>
        <w:t>-</w:t>
      </w:r>
      <w:proofErr w:type="spellStart"/>
      <w:r w:rsidRPr="000E09D7">
        <w:rPr>
          <w:rFonts w:cs="Times New Roman"/>
          <w:sz w:val="20"/>
          <w:szCs w:val="20"/>
        </w:rPr>
        <w:t>Geofacets</w:t>
      </w:r>
      <w:proofErr w:type="spellEnd"/>
    </w:p>
    <w:p w14:paraId="67A56E03" w14:textId="77777777" w:rsidR="00EB516A" w:rsidRPr="000E09D7" w:rsidRDefault="00EB516A" w:rsidP="000E09D7">
      <w:pPr>
        <w:rPr>
          <w:rFonts w:cs="Times New Roman"/>
          <w:sz w:val="20"/>
          <w:szCs w:val="20"/>
        </w:rPr>
      </w:pPr>
      <w:r w:rsidRPr="000E09D7">
        <w:rPr>
          <w:rFonts w:cs="Times New Roman"/>
          <w:sz w:val="20"/>
          <w:szCs w:val="20"/>
        </w:rPr>
        <w:t>-Multivariate maps</w:t>
      </w:r>
    </w:p>
    <w:p w14:paraId="507A616D" w14:textId="77777777" w:rsidR="00EB516A" w:rsidRPr="000E09D7" w:rsidRDefault="00EB516A" w:rsidP="000E09D7">
      <w:pPr>
        <w:rPr>
          <w:rFonts w:cs="Times New Roman"/>
          <w:sz w:val="20"/>
          <w:szCs w:val="20"/>
        </w:rPr>
      </w:pPr>
      <w:r w:rsidRPr="000E09D7">
        <w:rPr>
          <w:rFonts w:cs="Times New Roman"/>
          <w:sz w:val="20"/>
          <w:szCs w:val="20"/>
        </w:rPr>
        <w:t>Comparison &amp; critique of alternative methods</w:t>
      </w:r>
    </w:p>
    <w:p w14:paraId="01F86180" w14:textId="77777777" w:rsidR="00EB516A" w:rsidRPr="000E09D7" w:rsidRDefault="00EB516A" w:rsidP="000E09D7">
      <w:pPr>
        <w:rPr>
          <w:rFonts w:cs="Times New Roman"/>
          <w:sz w:val="20"/>
          <w:szCs w:val="20"/>
        </w:rPr>
      </w:pPr>
      <w:r w:rsidRPr="000E09D7">
        <w:rPr>
          <w:rFonts w:cs="Times New Roman"/>
          <w:sz w:val="20"/>
          <w:szCs w:val="20"/>
        </w:rPr>
        <w:t>Additional considerations</w:t>
      </w:r>
    </w:p>
    <w:p w14:paraId="30C1293E" w14:textId="77777777" w:rsidR="00EB516A" w:rsidRPr="000E09D7" w:rsidRDefault="00EB516A" w:rsidP="000E09D7">
      <w:pPr>
        <w:rPr>
          <w:rFonts w:cs="Times New Roman"/>
          <w:sz w:val="20"/>
          <w:szCs w:val="20"/>
        </w:rPr>
      </w:pPr>
      <w:r w:rsidRPr="000E09D7">
        <w:rPr>
          <w:rFonts w:cs="Times New Roman"/>
          <w:sz w:val="20"/>
          <w:szCs w:val="20"/>
        </w:rPr>
        <w:t>-Associated graphs</w:t>
      </w:r>
    </w:p>
    <w:p w14:paraId="7D57FCC6" w14:textId="77777777" w:rsidR="00EB516A" w:rsidRPr="000E09D7" w:rsidRDefault="00EB516A" w:rsidP="000E09D7">
      <w:pPr>
        <w:rPr>
          <w:rFonts w:cs="Times New Roman"/>
          <w:sz w:val="20"/>
          <w:szCs w:val="20"/>
        </w:rPr>
      </w:pPr>
      <w:r w:rsidRPr="000E09D7">
        <w:rPr>
          <w:rFonts w:cs="Times New Roman"/>
          <w:sz w:val="20"/>
          <w:szCs w:val="20"/>
        </w:rPr>
        <w:t>-Displaying uncertainty measures</w:t>
      </w:r>
    </w:p>
    <w:p w14:paraId="33893330" w14:textId="77777777" w:rsidR="00EB516A" w:rsidRPr="000E09D7" w:rsidRDefault="00EB516A" w:rsidP="000E09D7">
      <w:pPr>
        <w:rPr>
          <w:rFonts w:cs="Times New Roman"/>
          <w:sz w:val="20"/>
          <w:szCs w:val="20"/>
        </w:rPr>
      </w:pPr>
      <w:r w:rsidRPr="000E09D7">
        <w:rPr>
          <w:rFonts w:cs="Times New Roman"/>
          <w:sz w:val="20"/>
          <w:szCs w:val="20"/>
        </w:rPr>
        <w:t>-Interactivity</w:t>
      </w:r>
    </w:p>
    <w:p w14:paraId="317D8AA3" w14:textId="77777777" w:rsidR="00EB516A" w:rsidRPr="000E09D7" w:rsidRDefault="00EB516A" w:rsidP="000E09D7">
      <w:pPr>
        <w:rPr>
          <w:rFonts w:cs="Times New Roman"/>
          <w:sz w:val="20"/>
          <w:szCs w:val="20"/>
        </w:rPr>
      </w:pPr>
      <w:r w:rsidRPr="000E09D7">
        <w:rPr>
          <w:rFonts w:cs="Times New Roman"/>
          <w:sz w:val="20"/>
          <w:szCs w:val="20"/>
        </w:rPr>
        <w:t>Recommendations for mapping cancer</w:t>
      </w:r>
    </w:p>
    <w:p w14:paraId="330A31CE" w14:textId="383C4CA8" w:rsidR="00EB516A" w:rsidRDefault="00EB516A" w:rsidP="000E09D7">
      <w:pPr>
        <w:pStyle w:val="CommentText"/>
      </w:pPr>
      <w:r w:rsidRPr="000E09D7">
        <w:rPr>
          <w:rFonts w:cs="Times New Roman"/>
          <w:sz w:val="24"/>
          <w:szCs w:val="24"/>
        </w:rPr>
        <w:t>Conclusion</w:t>
      </w:r>
    </w:p>
  </w:comment>
  <w:comment w:id="33" w:author="Author" w:initials="A">
    <w:p w14:paraId="750625E5" w14:textId="6E14F192" w:rsidR="00EB516A" w:rsidRDefault="00EB516A">
      <w:pPr>
        <w:pStyle w:val="CommentText"/>
      </w:pPr>
      <w:r>
        <w:rPr>
          <w:rStyle w:val="CommentReference"/>
        </w:rPr>
        <w:annotationRef/>
      </w:r>
      <w:r>
        <w:t>Suggest also noting development of statistical methods and software</w:t>
      </w:r>
    </w:p>
  </w:comment>
  <w:comment w:id="34" w:author="Author" w:initials="A">
    <w:p w14:paraId="2C957C1C" w14:textId="099F405F" w:rsidR="00EB516A" w:rsidRDefault="00EB516A">
      <w:pPr>
        <w:pStyle w:val="CommentText"/>
      </w:pPr>
      <w:r>
        <w:rPr>
          <w:rStyle w:val="CommentReference"/>
        </w:rPr>
        <w:annotationRef/>
      </w:r>
      <w:r>
        <w:t>Give the actual reference</w:t>
      </w:r>
    </w:p>
  </w:comment>
  <w:comment w:id="24" w:author="Author" w:initials="A">
    <w:p w14:paraId="051AFEBE" w14:textId="5560D906" w:rsidR="00EB516A" w:rsidRDefault="00EB516A">
      <w:pPr>
        <w:pStyle w:val="CommentText"/>
      </w:pPr>
      <w:r>
        <w:rPr>
          <w:rStyle w:val="CommentReference"/>
        </w:rPr>
        <w:annotationRef/>
      </w:r>
      <w:r>
        <w:t>Could move to the introduction</w:t>
      </w:r>
    </w:p>
  </w:comment>
  <w:comment w:id="36" w:author="Author" w:initials="A">
    <w:p w14:paraId="3484567D" w14:textId="398AF6C4" w:rsidR="00EB516A" w:rsidRDefault="00EB516A">
      <w:pPr>
        <w:pStyle w:val="CommentText"/>
      </w:pPr>
      <w:r>
        <w:rPr>
          <w:rStyle w:val="CommentReference"/>
        </w:rPr>
        <w:annotationRef/>
      </w:r>
      <w:r>
        <w:t>Suggest including Australian Cancer Atlas</w:t>
      </w:r>
    </w:p>
  </w:comment>
  <w:comment w:id="37" w:author="Author" w:initials="A">
    <w:p w14:paraId="77D6AEF9" w14:textId="77777777" w:rsidR="00EB516A" w:rsidRDefault="00EB516A">
      <w:pPr>
        <w:pStyle w:val="CommentText"/>
      </w:pPr>
      <w:r>
        <w:rPr>
          <w:rStyle w:val="CommentReference"/>
        </w:rPr>
        <w:annotationRef/>
      </w:r>
      <w:r>
        <w:t xml:space="preserve">This table might benefit from an additional column, which gives an example of a cancer map using this measure. </w:t>
      </w:r>
    </w:p>
    <w:p w14:paraId="5C2994F3" w14:textId="77777777" w:rsidR="00EB516A" w:rsidRDefault="00EB516A">
      <w:pPr>
        <w:pStyle w:val="CommentText"/>
      </w:pPr>
    </w:p>
    <w:p w14:paraId="577C68A1" w14:textId="741AF752" w:rsidR="00EB516A" w:rsidRDefault="00EB516A">
      <w:pPr>
        <w:pStyle w:val="CommentText"/>
      </w:pPr>
      <w:r>
        <w:t>Also, some of these measures can be calculated or can be modelled estimates – e.g. SIR. Is there any way of mentioning this – maybe even in the text?</w:t>
      </w:r>
    </w:p>
  </w:comment>
  <w:comment w:id="38" w:author="Author" w:initials="A">
    <w:p w14:paraId="79F77E13" w14:textId="672FBE81" w:rsidR="00EB516A" w:rsidRDefault="00EB516A">
      <w:pPr>
        <w:pStyle w:val="CommentText"/>
      </w:pPr>
      <w:r>
        <w:rPr>
          <w:rStyle w:val="CommentReference"/>
        </w:rPr>
        <w:annotationRef/>
      </w:r>
      <w:r>
        <w:t>Suggest including references for where these measures have been used in practice.</w:t>
      </w:r>
    </w:p>
    <w:p w14:paraId="44D41DD6" w14:textId="77777777" w:rsidR="00EB516A" w:rsidRDefault="00EB516A">
      <w:pPr>
        <w:pStyle w:val="CommentText"/>
      </w:pPr>
    </w:p>
    <w:p w14:paraId="232999D1" w14:textId="0397A2AF" w:rsidR="00EB516A" w:rsidRDefault="00EB516A">
      <w:pPr>
        <w:pStyle w:val="CommentText"/>
      </w:pPr>
      <w:r>
        <w:t xml:space="preserve">Also note somewhere that all the </w:t>
      </w:r>
      <w:proofErr w:type="gramStart"/>
      <w:r>
        <w:t>incidence based</w:t>
      </w:r>
      <w:proofErr w:type="gramEnd"/>
      <w:r>
        <w:t xml:space="preserve"> measures can be used for mortality (</w:t>
      </w:r>
      <w:proofErr w:type="spellStart"/>
      <w:r>
        <w:t>eg</w:t>
      </w:r>
      <w:proofErr w:type="spellEnd"/>
      <w:r>
        <w:t xml:space="preserve"> the SIR is analogous to the SMR)</w:t>
      </w:r>
    </w:p>
  </w:comment>
  <w:comment w:id="39" w:author="Author" w:initials="A">
    <w:p w14:paraId="7C5AEE83" w14:textId="4556E214" w:rsidR="00EB516A" w:rsidRDefault="00EB516A">
      <w:pPr>
        <w:pStyle w:val="CommentText"/>
      </w:pPr>
      <w:r>
        <w:rPr>
          <w:rStyle w:val="CommentReference"/>
        </w:rPr>
        <w:annotationRef/>
      </w:r>
      <w:r>
        <w:t>Un-italicize everything except the ‘</w:t>
      </w:r>
      <w:proofErr w:type="spellStart"/>
      <w:r>
        <w:t>i</w:t>
      </w:r>
      <w:proofErr w:type="spellEnd"/>
      <w:r>
        <w:t>’ subscript. Same for RER below.</w:t>
      </w:r>
    </w:p>
  </w:comment>
  <w:comment w:id="40" w:author="Author" w:initials="A">
    <w:p w14:paraId="00E20139" w14:textId="7C5E7F95" w:rsidR="00EB516A" w:rsidRDefault="00EB516A">
      <w:pPr>
        <w:pStyle w:val="CommentText"/>
      </w:pPr>
      <w:r>
        <w:rPr>
          <w:rStyle w:val="CommentReference"/>
        </w:rPr>
        <w:annotationRef/>
      </w:r>
      <w:r>
        <w:t>Are these crude rates, or age-standardized rates</w:t>
      </w:r>
    </w:p>
  </w:comment>
  <w:comment w:id="45" w:author="Author" w:initials="A">
    <w:p w14:paraId="31CE0265" w14:textId="20769940" w:rsidR="00EB516A" w:rsidRDefault="00EB516A">
      <w:pPr>
        <w:pStyle w:val="CommentText"/>
      </w:pPr>
      <w:r>
        <w:rPr>
          <w:rStyle w:val="CommentReference"/>
        </w:rPr>
        <w:annotationRef/>
      </w:r>
      <w:r>
        <w:t>It is not typical for age-standardized rates to be standardized by region.</w:t>
      </w:r>
    </w:p>
  </w:comment>
  <w:comment w:id="48" w:author="Author" w:initials="A">
    <w:p w14:paraId="7368FDCE" w14:textId="5A282852" w:rsidR="00EB516A" w:rsidRDefault="00EB516A">
      <w:pPr>
        <w:pStyle w:val="CommentText"/>
      </w:pPr>
      <w:r>
        <w:rPr>
          <w:rStyle w:val="CommentReference"/>
        </w:rPr>
        <w:annotationRef/>
      </w:r>
      <w:r>
        <w:t>I’m not sure what this measure refers to, and how it is different to the SIR.</w:t>
      </w:r>
    </w:p>
  </w:comment>
  <w:comment w:id="49" w:author="Author" w:initials="A">
    <w:p w14:paraId="0177B147" w14:textId="1F0883A4" w:rsidR="00EB516A" w:rsidRDefault="00EB516A">
      <w:pPr>
        <w:pStyle w:val="CommentText"/>
      </w:pPr>
      <w:r>
        <w:rPr>
          <w:rStyle w:val="CommentReference"/>
        </w:rPr>
        <w:annotationRef/>
      </w:r>
      <w:r>
        <w:t>Any of the incidence measures are directly applicable to mortality measures also</w:t>
      </w:r>
    </w:p>
  </w:comment>
  <w:comment w:id="53" w:author="Author" w:initials="A">
    <w:p w14:paraId="6769B92A" w14:textId="77777777" w:rsidR="00EB516A" w:rsidRDefault="00EB516A" w:rsidP="000A76CE">
      <w:pPr>
        <w:pStyle w:val="CommentText"/>
      </w:pPr>
      <w:r>
        <w:rPr>
          <w:rStyle w:val="CommentReference"/>
        </w:rPr>
        <w:annotationRef/>
      </w:r>
      <w:r>
        <w:t xml:space="preserve">The SIR is the observed number of cases in a region divided by the expected number of cases if that region had the same age-specific rates as a reference population. </w:t>
      </w:r>
    </w:p>
  </w:comment>
  <w:comment w:id="50" w:author="Author" w:initials="A">
    <w:p w14:paraId="50516965" w14:textId="02D2FE0E" w:rsidR="00EB516A" w:rsidRDefault="00EB516A">
      <w:pPr>
        <w:pStyle w:val="CommentText"/>
      </w:pPr>
      <w:r>
        <w:rPr>
          <w:rStyle w:val="CommentReference"/>
        </w:rPr>
        <w:annotationRef/>
      </w:r>
      <w:r>
        <w:t xml:space="preserve">The SIR is the observed number of cases in a region divided by the expected number of cases if that region had the same age-specific rates as a reference population. </w:t>
      </w:r>
    </w:p>
  </w:comment>
  <w:comment w:id="61" w:author="Author" w:initials="A">
    <w:p w14:paraId="185D0706" w14:textId="789D795A" w:rsidR="00EB516A" w:rsidRDefault="00EB516A">
      <w:pPr>
        <w:pStyle w:val="CommentText"/>
      </w:pPr>
      <w:r>
        <w:rPr>
          <w:rStyle w:val="CommentReference"/>
        </w:rPr>
        <w:annotationRef/>
      </w:r>
      <w:r>
        <w:t xml:space="preserve">Not sure what this means – it can also refer to the </w:t>
      </w:r>
      <w:proofErr w:type="gramStart"/>
      <w:r>
        <w:t>EHR .</w:t>
      </w:r>
      <w:proofErr w:type="gramEnd"/>
    </w:p>
  </w:comment>
  <w:comment w:id="62" w:author="Author" w:initials="A">
    <w:p w14:paraId="4BC2FD2D" w14:textId="33CA6A99" w:rsidR="00EB516A" w:rsidRDefault="00EB516A">
      <w:pPr>
        <w:pStyle w:val="CommentText"/>
      </w:pPr>
      <w:r>
        <w:rPr>
          <w:rStyle w:val="CommentReference"/>
        </w:rPr>
        <w:annotationRef/>
      </w:r>
      <w:r>
        <w:t>Maybe this row could be removed?</w:t>
      </w:r>
    </w:p>
  </w:comment>
  <w:comment w:id="63" w:author="Author" w:initials="A">
    <w:p w14:paraId="4390F309" w14:textId="68ED0B3D" w:rsidR="00EB516A" w:rsidRDefault="00EB516A">
      <w:pPr>
        <w:pStyle w:val="CommentText"/>
      </w:pPr>
      <w:r>
        <w:rPr>
          <w:rStyle w:val="CommentReference"/>
        </w:rPr>
        <w:annotationRef/>
      </w:r>
      <w:r>
        <w:t>Would suggest not having an equation – it oversimplifies what is a modelled measure.</w:t>
      </w:r>
    </w:p>
  </w:comment>
  <w:comment w:id="75" w:author="Author" w:initials="A">
    <w:p w14:paraId="41D577C6" w14:textId="210D5D82" w:rsidR="00EB516A" w:rsidRDefault="00EB516A">
      <w:pPr>
        <w:pStyle w:val="CommentText"/>
      </w:pPr>
      <w:r>
        <w:rPr>
          <w:rStyle w:val="CommentReference"/>
        </w:rPr>
        <w:annotationRef/>
      </w:r>
      <w:r>
        <w:t xml:space="preserve">Suggest using ‘sex” rather than “gender” throughout the manuscript.  </w:t>
      </w:r>
    </w:p>
  </w:comment>
  <w:comment w:id="80" w:author="Author" w:initials="A">
    <w:p w14:paraId="663C7DC5" w14:textId="7820FE3E" w:rsidR="00EB516A" w:rsidRDefault="00EB516A">
      <w:pPr>
        <w:pStyle w:val="CommentText"/>
      </w:pPr>
      <w:r>
        <w:rPr>
          <w:rStyle w:val="CommentReference"/>
        </w:rPr>
        <w:annotationRef/>
      </w:r>
      <w:r>
        <w:t>This is the wrong reference.</w:t>
      </w:r>
    </w:p>
  </w:comment>
  <w:comment w:id="86" w:author="Author" w:initials="A">
    <w:p w14:paraId="679DE14E" w14:textId="270D4D54" w:rsidR="00EB516A" w:rsidRDefault="00EB516A">
      <w:pPr>
        <w:pStyle w:val="CommentText"/>
      </w:pPr>
      <w:r>
        <w:rPr>
          <w:rStyle w:val="CommentReference"/>
        </w:rPr>
        <w:annotationRef/>
      </w:r>
      <w:r>
        <w:t>Are you referring to area-based characteristics?</w:t>
      </w:r>
    </w:p>
  </w:comment>
  <w:comment w:id="89" w:author="Author" w:initials="A">
    <w:p w14:paraId="1BF814BB" w14:textId="17701FAA" w:rsidR="00EB516A" w:rsidRDefault="00EB516A">
      <w:pPr>
        <w:pStyle w:val="CommentText"/>
      </w:pPr>
      <w:r>
        <w:rPr>
          <w:rStyle w:val="CommentReference"/>
        </w:rPr>
        <w:annotationRef/>
      </w:r>
      <w:r>
        <w:t>Are there any? If so, give refs somewhere here.</w:t>
      </w:r>
    </w:p>
  </w:comment>
  <w:comment w:id="94" w:author="Author" w:initials="A">
    <w:p w14:paraId="1ACBD726" w14:textId="46FCE2E7" w:rsidR="00EB516A" w:rsidRDefault="00EB516A">
      <w:pPr>
        <w:pStyle w:val="CommentText"/>
      </w:pPr>
      <w:r>
        <w:rPr>
          <w:rStyle w:val="CommentReference"/>
        </w:rPr>
        <w:annotationRef/>
      </w:r>
      <w:r>
        <w:t xml:space="preserve">These are very different terms, so ideally should not have the same abbreviation. </w:t>
      </w:r>
    </w:p>
  </w:comment>
  <w:comment w:id="95" w:author="Author" w:initials="A">
    <w:p w14:paraId="6E999D4B" w14:textId="3DF31E29" w:rsidR="00EB516A" w:rsidRDefault="00EB516A">
      <w:pPr>
        <w:pStyle w:val="CommentText"/>
      </w:pPr>
      <w:r>
        <w:rPr>
          <w:rStyle w:val="CommentReference"/>
        </w:rPr>
        <w:annotationRef/>
      </w:r>
      <w:r>
        <w:t>Which map?</w:t>
      </w:r>
    </w:p>
  </w:comment>
  <w:comment w:id="99" w:author="Author" w:initials="A">
    <w:p w14:paraId="32D8E064" w14:textId="29EC65DF" w:rsidR="00EB516A" w:rsidRDefault="00EB516A">
      <w:pPr>
        <w:pStyle w:val="CommentText"/>
      </w:pPr>
      <w:r>
        <w:rPr>
          <w:rStyle w:val="CommentReference"/>
        </w:rPr>
        <w:annotationRef/>
      </w:r>
      <w:r>
        <w:t>Can you clarify whether this recommendation holds when using a ratio measure – which has 1 as the average, and then diverging values higher and lower than the average (</w:t>
      </w:r>
      <w:proofErr w:type="spellStart"/>
      <w:r>
        <w:t>eg</w:t>
      </w:r>
      <w:proofErr w:type="spellEnd"/>
      <w:r>
        <w:t xml:space="preserve"> an SIR). </w:t>
      </w:r>
    </w:p>
  </w:comment>
  <w:comment w:id="100" w:author="Author" w:initials="A">
    <w:p w14:paraId="6D0CD69A" w14:textId="7384AE80" w:rsidR="00EB516A" w:rsidRDefault="00EB516A">
      <w:pPr>
        <w:pStyle w:val="CommentText"/>
      </w:pPr>
      <w:r>
        <w:rPr>
          <w:rStyle w:val="CommentReference"/>
        </w:rPr>
        <w:annotationRef/>
      </w:r>
      <w:r>
        <w:t xml:space="preserve">Suggest deleting, or rewording to reflect scientific language. </w:t>
      </w:r>
    </w:p>
  </w:comment>
  <w:comment w:id="103" w:author="Author" w:initials="A">
    <w:p w14:paraId="442747A1" w14:textId="3BF35F59" w:rsidR="00EB516A" w:rsidRDefault="00EB516A">
      <w:pPr>
        <w:pStyle w:val="CommentText"/>
      </w:pPr>
      <w:r>
        <w:rPr>
          <w:rStyle w:val="CommentReference"/>
        </w:rPr>
        <w:annotationRef/>
      </w:r>
      <w:r>
        <w:t>Why are quotes used?</w:t>
      </w:r>
    </w:p>
  </w:comment>
  <w:comment w:id="104" w:author="Author" w:initials="A">
    <w:p w14:paraId="029DAA7C" w14:textId="23F7EAB5" w:rsidR="00EB516A" w:rsidRDefault="00EB516A">
      <w:pPr>
        <w:pStyle w:val="CommentText"/>
      </w:pPr>
      <w:r>
        <w:rPr>
          <w:rStyle w:val="CommentReference"/>
        </w:rPr>
        <w:annotationRef/>
      </w:r>
      <w:r>
        <w:t>Can this sentence be reworded for clarity?</w:t>
      </w:r>
    </w:p>
  </w:comment>
  <w:comment w:id="105" w:author="Author" w:initials="A">
    <w:p w14:paraId="2E5EE12B" w14:textId="623962AA" w:rsidR="00EB516A" w:rsidRDefault="00EB516A">
      <w:pPr>
        <w:pStyle w:val="CommentText"/>
      </w:pPr>
      <w:r>
        <w:rPr>
          <w:rStyle w:val="CommentReference"/>
        </w:rPr>
        <w:annotationRef/>
      </w:r>
      <w:r>
        <w:t>Ensure all these refs are included in the list.</w:t>
      </w:r>
    </w:p>
  </w:comment>
  <w:comment w:id="106" w:author="Author" w:initials="A">
    <w:p w14:paraId="78F3EDBA" w14:textId="1459C748" w:rsidR="00EB516A" w:rsidRDefault="00EB516A">
      <w:pPr>
        <w:pStyle w:val="CommentText"/>
      </w:pPr>
      <w:r>
        <w:rPr>
          <w:rStyle w:val="CommentReference"/>
        </w:rPr>
        <w:annotationRef/>
      </w:r>
      <w:r>
        <w:t xml:space="preserve">The information in Figure 2 and Table 3 are </w:t>
      </w:r>
      <w:proofErr w:type="gramStart"/>
      <w:r>
        <w:t>complementary, and</w:t>
      </w:r>
      <w:proofErr w:type="gramEnd"/>
      <w:r>
        <w:t xml:space="preserve"> would be better to be combined. </w:t>
      </w:r>
    </w:p>
  </w:comment>
  <w:comment w:id="107" w:author="Author" w:initials="A">
    <w:p w14:paraId="11841442" w14:textId="274D22C5" w:rsidR="00EB516A" w:rsidRDefault="00EB516A">
      <w:pPr>
        <w:pStyle w:val="CommentText"/>
      </w:pPr>
      <w:r>
        <w:rPr>
          <w:rStyle w:val="CommentReference"/>
        </w:rPr>
        <w:annotationRef/>
      </w:r>
      <w:r>
        <w:t xml:space="preserve">Needs to be defined. </w:t>
      </w:r>
    </w:p>
  </w:comment>
  <w:comment w:id="108" w:author="Author" w:initials="A">
    <w:p w14:paraId="533ED7FE" w14:textId="6EE63B76" w:rsidR="00EB516A" w:rsidRDefault="00EB516A">
      <w:pPr>
        <w:pStyle w:val="CommentText"/>
      </w:pPr>
      <w:r>
        <w:rPr>
          <w:rStyle w:val="CommentReference"/>
        </w:rPr>
        <w:annotationRef/>
      </w:r>
      <w:r>
        <w:t xml:space="preserve">This text could be moved to the main text / methods. </w:t>
      </w:r>
    </w:p>
  </w:comment>
  <w:comment w:id="110" w:author="Author" w:initials="A">
    <w:p w14:paraId="32B74D59" w14:textId="707915B9" w:rsidR="00EB516A" w:rsidRDefault="00EB516A">
      <w:pPr>
        <w:pStyle w:val="CommentText"/>
      </w:pPr>
      <w:r>
        <w:rPr>
          <w:rStyle w:val="CommentReference"/>
        </w:rPr>
        <w:annotationRef/>
      </w:r>
      <w:r>
        <w:t xml:space="preserve">Please incorporate into section 4.1 (and delete here). </w:t>
      </w:r>
    </w:p>
  </w:comment>
  <w:comment w:id="113" w:author="Author" w:initials="A">
    <w:p w14:paraId="7043571C" w14:textId="76D46892" w:rsidR="00EB516A" w:rsidRDefault="00EB516A">
      <w:pPr>
        <w:pStyle w:val="CommentText"/>
      </w:pPr>
      <w:r>
        <w:rPr>
          <w:rStyle w:val="CommentReference"/>
        </w:rPr>
        <w:annotationRef/>
      </w:r>
      <w:r>
        <w:t xml:space="preserve">Please correct grammar. </w:t>
      </w:r>
    </w:p>
  </w:comment>
  <w:comment w:id="115" w:author="Author" w:initials="A">
    <w:p w14:paraId="4DBC8D4B" w14:textId="47273C48" w:rsidR="00EB516A" w:rsidRDefault="00EB516A">
      <w:pPr>
        <w:pStyle w:val="CommentText"/>
      </w:pPr>
      <w:r>
        <w:rPr>
          <w:rStyle w:val="CommentReference"/>
        </w:rPr>
        <w:annotationRef/>
      </w:r>
      <w:r>
        <w:t>Please clarify and/or correct grammar.</w:t>
      </w:r>
    </w:p>
  </w:comment>
  <w:comment w:id="117" w:author="Author" w:initials="A">
    <w:p w14:paraId="47407457" w14:textId="732B442F" w:rsidR="00EB516A" w:rsidRDefault="00EB516A">
      <w:pPr>
        <w:pStyle w:val="CommentText"/>
      </w:pPr>
      <w:r>
        <w:rPr>
          <w:rStyle w:val="CommentReference"/>
        </w:rPr>
        <w:annotationRef/>
      </w:r>
      <w:r>
        <w:t>Is it possible to include an example image?</w:t>
      </w:r>
    </w:p>
  </w:comment>
  <w:comment w:id="125" w:author="Author" w:initials="A">
    <w:p w14:paraId="4FA61CF8" w14:textId="171FA227" w:rsidR="00EB516A" w:rsidRDefault="00EB516A">
      <w:pPr>
        <w:pStyle w:val="CommentText"/>
      </w:pPr>
      <w:r>
        <w:rPr>
          <w:rStyle w:val="CommentReference"/>
        </w:rPr>
        <w:annotationRef/>
      </w:r>
      <w:r>
        <w:t>Could you show an example?</w:t>
      </w:r>
    </w:p>
  </w:comment>
  <w:comment w:id="126" w:author="Author" w:initials="A">
    <w:p w14:paraId="339C6A5E" w14:textId="6B6ED887" w:rsidR="00EB516A" w:rsidRDefault="00EB516A">
      <w:pPr>
        <w:pStyle w:val="CommentText"/>
      </w:pPr>
      <w:r>
        <w:rPr>
          <w:rStyle w:val="CommentReference"/>
        </w:rPr>
        <w:annotationRef/>
      </w:r>
      <w:r>
        <w:t>This is a subjective comment – maybe “a very large amount of white space”?</w:t>
      </w:r>
    </w:p>
  </w:comment>
  <w:comment w:id="128" w:author="Author" w:initials="A">
    <w:p w14:paraId="1675AA2F" w14:textId="4F9C203A" w:rsidR="00EB516A" w:rsidRDefault="00EB516A">
      <w:pPr>
        <w:pStyle w:val="CommentText"/>
      </w:pPr>
      <w:r>
        <w:rPr>
          <w:rStyle w:val="CommentReference"/>
        </w:rPr>
        <w:annotationRef/>
      </w:r>
      <w:r>
        <w:t>Include in this manuscript?</w:t>
      </w:r>
    </w:p>
  </w:comment>
  <w:comment w:id="129" w:author="Author" w:initials="A">
    <w:p w14:paraId="03DC0053" w14:textId="250CFED6" w:rsidR="00EB516A" w:rsidRDefault="00EB516A">
      <w:pPr>
        <w:pStyle w:val="CommentText"/>
      </w:pPr>
      <w:r>
        <w:rPr>
          <w:rStyle w:val="CommentReference"/>
        </w:rPr>
        <w:annotationRef/>
      </w:r>
      <w:r>
        <w:t>How is this relevant to Table 3?</w:t>
      </w:r>
    </w:p>
  </w:comment>
  <w:comment w:id="130" w:author="Author" w:initials="A">
    <w:p w14:paraId="44680400" w14:textId="57B2F616" w:rsidR="00EB516A" w:rsidRDefault="00EB516A">
      <w:pPr>
        <w:pStyle w:val="CommentText"/>
      </w:pPr>
      <w:r>
        <w:rPr>
          <w:rStyle w:val="CommentReference"/>
        </w:rPr>
        <w:annotationRef/>
      </w:r>
      <w:r>
        <w:t xml:space="preserve">Can you </w:t>
      </w:r>
      <w:proofErr w:type="spellStart"/>
      <w:r>
        <w:t>summarise</w:t>
      </w:r>
      <w:proofErr w:type="spellEnd"/>
      <w:r>
        <w:t xml:space="preserve"> these here?</w:t>
      </w:r>
    </w:p>
  </w:comment>
  <w:comment w:id="131" w:author="Author" w:initials="A">
    <w:p w14:paraId="338D28E3" w14:textId="33C41164" w:rsidR="00EB516A" w:rsidRDefault="00EB516A">
      <w:pPr>
        <w:pStyle w:val="CommentText"/>
      </w:pPr>
      <w:r>
        <w:rPr>
          <w:rStyle w:val="CommentReference"/>
        </w:rPr>
        <w:annotationRef/>
      </w:r>
      <w:r>
        <w:t xml:space="preserve">Not clear what “sometimes” means. </w:t>
      </w:r>
    </w:p>
  </w:comment>
  <w:comment w:id="140" w:author="Author" w:initials="A">
    <w:p w14:paraId="221A8277" w14:textId="77777777" w:rsidR="00EB516A" w:rsidRPr="005D3B2E" w:rsidRDefault="00EB516A" w:rsidP="005D3B2E">
      <w:pPr>
        <w:pStyle w:val="CommentText"/>
        <w:rPr>
          <w:rFonts w:cs="Times New Roman"/>
        </w:rPr>
      </w:pPr>
      <w:r>
        <w:rPr>
          <w:rStyle w:val="CommentReference"/>
        </w:rPr>
        <w:annotationRef/>
      </w:r>
      <w:r w:rsidRPr="005D3B2E">
        <w:rPr>
          <w:rFonts w:cs="Times New Roman"/>
        </w:rPr>
        <w:t xml:space="preserve">Suggest either a separate recommendations section or very clearly laying out the recommendations here. Do you recommend always (and only) using alternative </w:t>
      </w:r>
      <w:proofErr w:type="spellStart"/>
      <w:r w:rsidRPr="005D3B2E">
        <w:rPr>
          <w:rFonts w:cs="Times New Roman"/>
        </w:rPr>
        <w:t>visualisations</w:t>
      </w:r>
      <w:proofErr w:type="spellEnd"/>
      <w:r w:rsidRPr="005D3B2E">
        <w:rPr>
          <w:rFonts w:cs="Times New Roman"/>
        </w:rPr>
        <w:t xml:space="preserve">, regardless of the audience, or are you suggesting supplying multiple forms of </w:t>
      </w:r>
      <w:proofErr w:type="spellStart"/>
      <w:r w:rsidRPr="005D3B2E">
        <w:rPr>
          <w:rFonts w:cs="Times New Roman"/>
        </w:rPr>
        <w:t>visualisations</w:t>
      </w:r>
      <w:proofErr w:type="spellEnd"/>
      <w:r w:rsidRPr="005D3B2E">
        <w:rPr>
          <w:rFonts w:cs="Times New Roman"/>
        </w:rPr>
        <w:t>? Does your recommendation differ depending on the country/data? Ensure your final recommendations are clearly reflected in your abstract wording also.</w:t>
      </w:r>
    </w:p>
    <w:p w14:paraId="06D27DBE" w14:textId="6E0BD98F" w:rsidR="00EB516A" w:rsidRDefault="00EB516A" w:rsidP="005D3B2E">
      <w:pPr>
        <w:pStyle w:val="CommentText"/>
      </w:pPr>
      <w:r w:rsidRPr="005D3B2E">
        <w:rPr>
          <w:rFonts w:cs="Times New Roman"/>
          <w:sz w:val="16"/>
          <w:szCs w:val="16"/>
        </w:rPr>
        <w:annotationRef/>
      </w:r>
    </w:p>
  </w:comment>
  <w:comment w:id="142" w:author="Author" w:initials="A">
    <w:p w14:paraId="27A7392F" w14:textId="3BE166F8" w:rsidR="00EB516A" w:rsidRDefault="00EB516A">
      <w:pPr>
        <w:pStyle w:val="CommentText"/>
      </w:pPr>
      <w:r>
        <w:rPr>
          <w:rStyle w:val="CommentReference"/>
        </w:rPr>
        <w:annotationRef/>
      </w:r>
      <w:r>
        <w:t>Crude or age standardized?</w:t>
      </w:r>
    </w:p>
  </w:comment>
  <w:comment w:id="141" w:author="Author" w:initials="A">
    <w:p w14:paraId="7F63C94C" w14:textId="56DAEC47" w:rsidR="00EB516A" w:rsidRDefault="00EB516A">
      <w:pPr>
        <w:pStyle w:val="CommentText"/>
      </w:pPr>
      <w:r>
        <w:rPr>
          <w:rStyle w:val="CommentReference"/>
        </w:rPr>
        <w:annotationRef/>
      </w:r>
      <w:r>
        <w:t>Isn’t the most ‘basic’ the number of cancers?</w:t>
      </w:r>
    </w:p>
  </w:comment>
  <w:comment w:id="143" w:author="Author" w:initials="A">
    <w:p w14:paraId="51380BB7" w14:textId="21CCEC1F" w:rsidR="00EB516A" w:rsidRDefault="00EB516A">
      <w:pPr>
        <w:pStyle w:val="CommentText"/>
      </w:pPr>
      <w:r>
        <w:rPr>
          <w:rStyle w:val="CommentReference"/>
        </w:rPr>
        <w:annotationRef/>
      </w:r>
      <w:r>
        <w:t xml:space="preserve">I would suggest replacing this section with a discussion of relative versus absolute measures.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8A34D43" w15:done="0"/>
  <w15:commentEx w15:paraId="0576974C" w15:done="0"/>
  <w15:commentEx w15:paraId="1E2D4072" w15:done="0"/>
  <w15:commentEx w15:paraId="6192D412" w15:done="0"/>
  <w15:commentEx w15:paraId="1A983AAA" w15:done="0"/>
  <w15:commentEx w15:paraId="330A31CE" w15:done="0"/>
  <w15:commentEx w15:paraId="750625E5" w15:done="0"/>
  <w15:commentEx w15:paraId="2C957C1C" w15:done="0"/>
  <w15:commentEx w15:paraId="051AFEBE" w15:done="0"/>
  <w15:commentEx w15:paraId="3484567D" w15:done="0"/>
  <w15:commentEx w15:paraId="577C68A1" w15:done="0"/>
  <w15:commentEx w15:paraId="232999D1" w15:done="0"/>
  <w15:commentEx w15:paraId="7C5AEE83" w15:done="0"/>
  <w15:commentEx w15:paraId="00E20139" w15:done="0"/>
  <w15:commentEx w15:paraId="31CE0265" w15:done="0"/>
  <w15:commentEx w15:paraId="7368FDCE" w15:done="0"/>
  <w15:commentEx w15:paraId="0177B147" w15:done="0"/>
  <w15:commentEx w15:paraId="6769B92A" w15:done="0"/>
  <w15:commentEx w15:paraId="50516965" w15:done="0"/>
  <w15:commentEx w15:paraId="185D0706" w15:done="0"/>
  <w15:commentEx w15:paraId="4BC2FD2D" w15:paraIdParent="185D0706" w15:done="0"/>
  <w15:commentEx w15:paraId="4390F309" w15:done="0"/>
  <w15:commentEx w15:paraId="41D577C6" w15:done="0"/>
  <w15:commentEx w15:paraId="663C7DC5" w15:done="0"/>
  <w15:commentEx w15:paraId="679DE14E" w15:done="0"/>
  <w15:commentEx w15:paraId="1BF814BB" w15:done="0"/>
  <w15:commentEx w15:paraId="1ACBD726" w15:done="0"/>
  <w15:commentEx w15:paraId="6E999D4B" w15:done="0"/>
  <w15:commentEx w15:paraId="32D8E064" w15:done="0"/>
  <w15:commentEx w15:paraId="6D0CD69A" w15:done="0"/>
  <w15:commentEx w15:paraId="442747A1" w15:done="0"/>
  <w15:commentEx w15:paraId="029DAA7C" w15:done="0"/>
  <w15:commentEx w15:paraId="2E5EE12B" w15:done="0"/>
  <w15:commentEx w15:paraId="78F3EDBA" w15:done="0"/>
  <w15:commentEx w15:paraId="11841442" w15:done="0"/>
  <w15:commentEx w15:paraId="533ED7FE" w15:done="0"/>
  <w15:commentEx w15:paraId="32B74D59" w15:done="0"/>
  <w15:commentEx w15:paraId="7043571C" w15:done="0"/>
  <w15:commentEx w15:paraId="4DBC8D4B" w15:done="0"/>
  <w15:commentEx w15:paraId="47407457" w15:done="0"/>
  <w15:commentEx w15:paraId="4FA61CF8" w15:done="0"/>
  <w15:commentEx w15:paraId="339C6A5E" w15:done="0"/>
  <w15:commentEx w15:paraId="1675AA2F" w15:done="0"/>
  <w15:commentEx w15:paraId="03DC0053" w15:done="0"/>
  <w15:commentEx w15:paraId="44680400" w15:done="0"/>
  <w15:commentEx w15:paraId="338D28E3" w15:done="0"/>
  <w15:commentEx w15:paraId="06D27DBE" w15:done="0"/>
  <w15:commentEx w15:paraId="27A7392F" w15:done="0"/>
  <w15:commentEx w15:paraId="7F63C94C" w15:done="0"/>
  <w15:commentEx w15:paraId="51380BB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8A34D43" w16cid:durableId="21C173C8"/>
  <w16cid:commentId w16cid:paraId="0576974C" w16cid:durableId="21BDBAC7"/>
  <w16cid:commentId w16cid:paraId="1E2D4072" w16cid:durableId="21BDBAFF"/>
  <w16cid:commentId w16cid:paraId="6192D412" w16cid:durableId="21C2DE67"/>
  <w16cid:commentId w16cid:paraId="1A983AAA" w16cid:durableId="21BDB697"/>
  <w16cid:commentId w16cid:paraId="330A31CE" w16cid:durableId="21C182EB"/>
  <w16cid:commentId w16cid:paraId="750625E5" w16cid:durableId="21BDBB4B"/>
  <w16cid:commentId w16cid:paraId="2C957C1C" w16cid:durableId="21C1765D"/>
  <w16cid:commentId w16cid:paraId="051AFEBE" w16cid:durableId="21C2E09D"/>
  <w16cid:commentId w16cid:paraId="3484567D" w16cid:durableId="21BDBB6F"/>
  <w16cid:commentId w16cid:paraId="577C68A1" w16cid:durableId="21C176C7"/>
  <w16cid:commentId w16cid:paraId="232999D1" w16cid:durableId="21BDBB87"/>
  <w16cid:commentId w16cid:paraId="7C5AEE83" w16cid:durableId="21C177CF"/>
  <w16cid:commentId w16cid:paraId="00E20139" w16cid:durableId="21BDC202"/>
  <w16cid:commentId w16cid:paraId="31CE0265" w16cid:durableId="21BDC1E0"/>
  <w16cid:commentId w16cid:paraId="7368FDCE" w16cid:durableId="21BDC270"/>
  <w16cid:commentId w16cid:paraId="0177B147" w16cid:durableId="21C17729"/>
  <w16cid:commentId w16cid:paraId="6769B92A" w16cid:durableId="21C2D5FF"/>
  <w16cid:commentId w16cid:paraId="50516965" w16cid:durableId="21BDC217"/>
  <w16cid:commentId w16cid:paraId="185D0706" w16cid:durableId="21BDBC54"/>
  <w16cid:commentId w16cid:paraId="4BC2FD2D" w16cid:durableId="21C181CE"/>
  <w16cid:commentId w16cid:paraId="4390F309" w16cid:durableId="21C2D647"/>
  <w16cid:commentId w16cid:paraId="41D577C6" w16cid:durableId="21BDC308"/>
  <w16cid:commentId w16cid:paraId="663C7DC5" w16cid:durableId="21C17A34"/>
  <w16cid:commentId w16cid:paraId="679DE14E" w16cid:durableId="21BDC3BB"/>
  <w16cid:commentId w16cid:paraId="1BF814BB" w16cid:durableId="21C17BA7"/>
  <w16cid:commentId w16cid:paraId="1ACBD726" w16cid:durableId="21BDC537"/>
  <w16cid:commentId w16cid:paraId="6E999D4B" w16cid:durableId="21BDC558"/>
  <w16cid:commentId w16cid:paraId="32D8E064" w16cid:durableId="21BDC574"/>
  <w16cid:commentId w16cid:paraId="6D0CD69A" w16cid:durableId="21BDC5C2"/>
  <w16cid:commentId w16cid:paraId="442747A1" w16cid:durableId="21BDC5EB"/>
  <w16cid:commentId w16cid:paraId="029DAA7C" w16cid:durableId="21BDC6FA"/>
  <w16cid:commentId w16cid:paraId="2E5EE12B" w16cid:durableId="21C17D7F"/>
  <w16cid:commentId w16cid:paraId="78F3EDBA" w16cid:durableId="21BDC70F"/>
  <w16cid:commentId w16cid:paraId="11841442" w16cid:durableId="21BDC753"/>
  <w16cid:commentId w16cid:paraId="533ED7FE" w16cid:durableId="21BDC737"/>
  <w16cid:commentId w16cid:paraId="32B74D59" w16cid:durableId="21BDC769"/>
  <w16cid:commentId w16cid:paraId="7043571C" w16cid:durableId="21BDC77C"/>
  <w16cid:commentId w16cid:paraId="4DBC8D4B" w16cid:durableId="21BDC797"/>
  <w16cid:commentId w16cid:paraId="47407457" w16cid:durableId="21BDC7AB"/>
  <w16cid:commentId w16cid:paraId="4FA61CF8" w16cid:durableId="21BDC7DD"/>
  <w16cid:commentId w16cid:paraId="339C6A5E" w16cid:durableId="21BDC7ED"/>
  <w16cid:commentId w16cid:paraId="1675AA2F" w16cid:durableId="21BDC807"/>
  <w16cid:commentId w16cid:paraId="03DC0053" w16cid:durableId="21BDC82A"/>
  <w16cid:commentId w16cid:paraId="44680400" w16cid:durableId="21C17F72"/>
  <w16cid:commentId w16cid:paraId="338D28E3" w16cid:durableId="21BDC81B"/>
  <w16cid:commentId w16cid:paraId="06D27DBE" w16cid:durableId="21C2DFB2"/>
  <w16cid:commentId w16cid:paraId="27A7392F" w16cid:durableId="21BDC89C"/>
  <w16cid:commentId w16cid:paraId="7F63C94C" w16cid:durableId="21BDC881"/>
  <w16cid:commentId w16cid:paraId="51380BB7" w16cid:durableId="21BDC8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0751CB" w14:textId="77777777" w:rsidR="00AB1383" w:rsidRDefault="00AB1383">
      <w:pPr>
        <w:spacing w:after="0"/>
      </w:pPr>
      <w:r>
        <w:separator/>
      </w:r>
    </w:p>
  </w:endnote>
  <w:endnote w:type="continuationSeparator" w:id="0">
    <w:p w14:paraId="4A66E994" w14:textId="77777777" w:rsidR="00AB1383" w:rsidRDefault="00AB138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9D34A6" w14:textId="77777777" w:rsidR="00AB1383" w:rsidRDefault="00AB1383">
      <w:r>
        <w:separator/>
      </w:r>
    </w:p>
  </w:footnote>
  <w:footnote w:type="continuationSeparator" w:id="0">
    <w:p w14:paraId="4DD8F2C3" w14:textId="77777777" w:rsidR="00AB1383" w:rsidRDefault="00AB13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11D6809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0BCC0B2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removePersonalInformation/>
  <w:removeDateAndTime/>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jQwNbYwsDAwMzExNDZX0lEKTi0uzszPAykwqgUAred2+SwAAAA="/>
  </w:docVars>
  <w:rsids>
    <w:rsidRoot w:val="00590D07"/>
    <w:rsid w:val="00011C8B"/>
    <w:rsid w:val="00047D3F"/>
    <w:rsid w:val="000A76CE"/>
    <w:rsid w:val="000E09D7"/>
    <w:rsid w:val="001D7C55"/>
    <w:rsid w:val="00443A96"/>
    <w:rsid w:val="004E29B3"/>
    <w:rsid w:val="005001C2"/>
    <w:rsid w:val="0058116C"/>
    <w:rsid w:val="00590D07"/>
    <w:rsid w:val="00596373"/>
    <w:rsid w:val="005D3B2E"/>
    <w:rsid w:val="00601546"/>
    <w:rsid w:val="006552D6"/>
    <w:rsid w:val="0072741E"/>
    <w:rsid w:val="00754E52"/>
    <w:rsid w:val="00784D58"/>
    <w:rsid w:val="007C70C3"/>
    <w:rsid w:val="007D1E18"/>
    <w:rsid w:val="007E342E"/>
    <w:rsid w:val="00842003"/>
    <w:rsid w:val="0086756E"/>
    <w:rsid w:val="008C31AC"/>
    <w:rsid w:val="008D6863"/>
    <w:rsid w:val="00AB1383"/>
    <w:rsid w:val="00AB6C00"/>
    <w:rsid w:val="00AE253E"/>
    <w:rsid w:val="00B84D69"/>
    <w:rsid w:val="00B86B75"/>
    <w:rsid w:val="00BC207B"/>
    <w:rsid w:val="00BC48D5"/>
    <w:rsid w:val="00C36279"/>
    <w:rsid w:val="00D3515E"/>
    <w:rsid w:val="00DE19F1"/>
    <w:rsid w:val="00E315A3"/>
    <w:rsid w:val="00EB516A"/>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A35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uiPriority w:val="99"/>
    <w:semiHidden/>
    <w:unhideWhenUsed/>
    <w:rsid w:val="006552D6"/>
    <w:rPr>
      <w:sz w:val="16"/>
      <w:szCs w:val="16"/>
    </w:rPr>
  </w:style>
  <w:style w:type="paragraph" w:styleId="CommentText">
    <w:name w:val="annotation text"/>
    <w:basedOn w:val="Normal"/>
    <w:link w:val="CommentTextChar"/>
    <w:unhideWhenUsed/>
    <w:rsid w:val="006552D6"/>
    <w:rPr>
      <w:sz w:val="20"/>
      <w:szCs w:val="20"/>
    </w:rPr>
  </w:style>
  <w:style w:type="character" w:customStyle="1" w:styleId="CommentTextChar">
    <w:name w:val="Comment Text Char"/>
    <w:basedOn w:val="DefaultParagraphFont"/>
    <w:link w:val="CommentText"/>
    <w:rsid w:val="006552D6"/>
    <w:rPr>
      <w:sz w:val="20"/>
      <w:szCs w:val="20"/>
    </w:rPr>
  </w:style>
  <w:style w:type="paragraph" w:styleId="CommentSubject">
    <w:name w:val="annotation subject"/>
    <w:basedOn w:val="CommentText"/>
    <w:next w:val="CommentText"/>
    <w:link w:val="CommentSubjectChar"/>
    <w:semiHidden/>
    <w:unhideWhenUsed/>
    <w:rsid w:val="006552D6"/>
    <w:rPr>
      <w:b/>
      <w:bCs/>
    </w:rPr>
  </w:style>
  <w:style w:type="character" w:customStyle="1" w:styleId="CommentSubjectChar">
    <w:name w:val="Comment Subject Char"/>
    <w:basedOn w:val="CommentTextChar"/>
    <w:link w:val="CommentSubject"/>
    <w:semiHidden/>
    <w:rsid w:val="006552D6"/>
    <w:rPr>
      <w:b/>
      <w:bCs/>
      <w:sz w:val="20"/>
      <w:szCs w:val="20"/>
    </w:rPr>
  </w:style>
  <w:style w:type="paragraph" w:styleId="BalloonText">
    <w:name w:val="Balloon Text"/>
    <w:basedOn w:val="Normal"/>
    <w:link w:val="BalloonTextChar"/>
    <w:semiHidden/>
    <w:unhideWhenUsed/>
    <w:rsid w:val="006552D6"/>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6552D6"/>
    <w:rPr>
      <w:rFonts w:ascii="Segoe UI" w:hAnsi="Segoe UI" w:cs="Segoe UI"/>
      <w:sz w:val="18"/>
      <w:szCs w:val="18"/>
    </w:rPr>
  </w:style>
  <w:style w:type="paragraph" w:styleId="Header">
    <w:name w:val="header"/>
    <w:basedOn w:val="Normal"/>
    <w:link w:val="HeaderChar"/>
    <w:unhideWhenUsed/>
    <w:rsid w:val="00D3515E"/>
    <w:pPr>
      <w:tabs>
        <w:tab w:val="center" w:pos="4513"/>
        <w:tab w:val="right" w:pos="9026"/>
      </w:tabs>
      <w:spacing w:after="0"/>
    </w:pPr>
  </w:style>
  <w:style w:type="character" w:customStyle="1" w:styleId="HeaderChar">
    <w:name w:val="Header Char"/>
    <w:basedOn w:val="DefaultParagraphFont"/>
    <w:link w:val="Header"/>
    <w:rsid w:val="00D3515E"/>
  </w:style>
  <w:style w:type="paragraph" w:styleId="Footer">
    <w:name w:val="footer"/>
    <w:basedOn w:val="Normal"/>
    <w:link w:val="FooterChar"/>
    <w:unhideWhenUsed/>
    <w:rsid w:val="00D3515E"/>
    <w:pPr>
      <w:tabs>
        <w:tab w:val="center" w:pos="4513"/>
        <w:tab w:val="right" w:pos="9026"/>
      </w:tabs>
      <w:spacing w:after="0"/>
    </w:pPr>
  </w:style>
  <w:style w:type="character" w:customStyle="1" w:styleId="FooterChar">
    <w:name w:val="Footer Char"/>
    <w:basedOn w:val="DefaultParagraphFont"/>
    <w:link w:val="Footer"/>
    <w:rsid w:val="00D3515E"/>
  </w:style>
  <w:style w:type="character" w:styleId="FollowedHyperlink">
    <w:name w:val="FollowedHyperlink"/>
    <w:basedOn w:val="DefaultParagraphFont"/>
    <w:semiHidden/>
    <w:unhideWhenUsed/>
    <w:rsid w:val="00AE25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ancerqld.org.au/research/cancer-registries/queensland-cancer-registry/" TargetMode="External"/><Relationship Id="rId18" Type="http://schemas.openxmlformats.org/officeDocument/2006/relationships/image" Target="media/image2.png"/><Relationship Id="rId26" Type="http://schemas.openxmlformats.org/officeDocument/2006/relationships/hyperlink" Target="http://globalcancermap.com/" TargetMode="External"/><Relationship Id="rId39" Type="http://schemas.openxmlformats.org/officeDocument/2006/relationships/hyperlink" Target="http://elpais.com/elpais/2014/10/06/media/1412612722_141933.html" TargetMode="External"/><Relationship Id="rId21" Type="http://schemas.openxmlformats.org/officeDocument/2006/relationships/hyperlink" Target="https://atlas.cancer.org.au/app/tour/lungcancer" TargetMode="External"/><Relationship Id="rId34" Type="http://schemas.openxmlformats.org/officeDocument/2006/relationships/hyperlink" Target="http://www.envhealthatlas.co.uk/eha/Breast/" TargetMode="External"/><Relationship Id="rId42" Type="http://schemas.openxmlformats.org/officeDocument/2006/relationships/hyperlink" Target="https://www.abs.gov.au/websitedbs/D3310114.nsf/home/Australian+Statistical+Geography+Standard+(ASGS)" TargetMode="External"/><Relationship Id="rId47" Type="http://schemas.openxmlformats.org/officeDocument/2006/relationships/hyperlink" Target="https://doi.org/10.1191/0309132505ph540pr" TargetMode="External"/><Relationship Id="rId50" Type="http://schemas.openxmlformats.org/officeDocument/2006/relationships/hyperlink" Target="https://atlas.cancer.org.au" TargetMode="External"/><Relationship Id="rId55" Type="http://schemas.openxmlformats.org/officeDocument/2006/relationships/hyperlink" Target="https://CRAN.R-project.org/package=cowplot" TargetMode="External"/><Relationship Id="rId7" Type="http://schemas.openxmlformats.org/officeDocument/2006/relationships/comments" Target="comments.xml"/><Relationship Id="rId12" Type="http://schemas.openxmlformats.org/officeDocument/2006/relationships/hyperlink" Target="https://www.iarc.fr/" TargetMode="External"/><Relationship Id="rId17" Type="http://schemas.openxmlformats.org/officeDocument/2006/relationships/hyperlink" Target="https://www.pogo.ca/research-data/pogonis-childhood-cancer-database/data-requests/" TargetMode="External"/><Relationship Id="rId25" Type="http://schemas.openxmlformats.org/officeDocument/2006/relationships/hyperlink" Target="http://canceratlas.cancer.org/data/" TargetMode="External"/><Relationship Id="rId33" Type="http://schemas.openxmlformats.org/officeDocument/2006/relationships/hyperlink" Target="https://doi.org/https://dx.doi.org/10.1093/acprof:oso/9780198515326.003.0012" TargetMode="External"/><Relationship Id="rId38" Type="http://schemas.openxmlformats.org/officeDocument/2006/relationships/hyperlink" Target="http://www.cdc.gov/cancer/dataviz" TargetMode="External"/><Relationship Id="rId46" Type="http://schemas.openxmlformats.org/officeDocument/2006/relationships/hyperlink" Target="https://programmingdesignsystems.com/" TargetMode="External"/><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elpais.com/elpais/2014/10/06/media/1412612722_141933.html" TargetMode="External"/><Relationship Id="rId20" Type="http://schemas.openxmlformats.org/officeDocument/2006/relationships/image" Target="media/image4.png"/><Relationship Id="rId29" Type="http://schemas.openxmlformats.org/officeDocument/2006/relationships/hyperlink" Target="http://www.geeitema.org/AtlasET/atlas.jsp?causa=e27MEPOC" TargetMode="External"/><Relationship Id="rId41" Type="http://schemas.openxmlformats.org/officeDocument/2006/relationships/hyperlink" Target="https://doi.org/10.5204/thesis.eprints.130786" TargetMode="External"/><Relationship Id="rId54" Type="http://schemas.openxmlformats.org/officeDocument/2006/relationships/hyperlink" Target="https://CRAN.R-project.org/package=pn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envhealthatlas.co.uk/homepage/" TargetMode="External"/><Relationship Id="rId24" Type="http://schemas.openxmlformats.org/officeDocument/2006/relationships/hyperlink" Target="http://www.bowelcanceratlas.org/" TargetMode="External"/><Relationship Id="rId32" Type="http://schemas.openxmlformats.org/officeDocument/2006/relationships/hyperlink" Target="https://alsino.io/static/papers/BeyondChoropleths_AlsinoSkowronnek.pdf" TargetMode="External"/><Relationship Id="rId37" Type="http://schemas.openxmlformats.org/officeDocument/2006/relationships/hyperlink" Target="http://www.bowelcanceratlas.org/" TargetMode="External"/><Relationship Id="rId40" Type="http://schemas.openxmlformats.org/officeDocument/2006/relationships/hyperlink" Target="https://www.pogo.ca/wp-content/uploads/2015/02/POGO_CC-Atlas-3-Incidence_Feb-2015.pdf" TargetMode="External"/><Relationship Id="rId45" Type="http://schemas.openxmlformats.org/officeDocument/2006/relationships/hyperlink" Target="https://bids.github.io/colormap/" TargetMode="External"/><Relationship Id="rId53" Type="http://schemas.openxmlformats.org/officeDocument/2006/relationships/hyperlink" Target="https://CRAN.R-project.org/package=ggthemes" TargetMode="External"/><Relationship Id="rId58" Type="http://schemas.openxmlformats.org/officeDocument/2006/relationships/hyperlink" Target="https://CRAN.R-project.org/package=sugarbag" TargetMode="External"/><Relationship Id="rId5" Type="http://schemas.openxmlformats.org/officeDocument/2006/relationships/footnotes" Target="footnotes.xml"/><Relationship Id="rId15" Type="http://schemas.openxmlformats.org/officeDocument/2006/relationships/hyperlink" Target="https://www.cdc.gov/" TargetMode="External"/><Relationship Id="rId23" Type="http://schemas.openxmlformats.org/officeDocument/2006/relationships/hyperlink" Target="http://globocan.iarc.fr/Pages/Map.aspx" TargetMode="External"/><Relationship Id="rId28" Type="http://schemas.openxmlformats.org/officeDocument/2006/relationships/image" Target="media/image6.png"/><Relationship Id="rId36" Type="http://schemas.openxmlformats.org/officeDocument/2006/relationships/hyperlink" Target="https://cancerqld.org.au/research/queensland-cancer-statistics/queensland-cancer-atlas/" TargetMode="External"/><Relationship Id="rId49" Type="http://schemas.openxmlformats.org/officeDocument/2006/relationships/hyperlink" Target="https://youtu.be/21ZWDrTukEs" TargetMode="External"/><Relationship Id="rId57" Type="http://schemas.openxmlformats.org/officeDocument/2006/relationships/hyperlink" Target="https://CRAN.R-project.org/package=cartogram" TargetMode="External"/><Relationship Id="rId10" Type="http://schemas.openxmlformats.org/officeDocument/2006/relationships/image" Target="media/image1.png"/><Relationship Id="rId19" Type="http://schemas.openxmlformats.org/officeDocument/2006/relationships/image" Target="media/image3.png"/><Relationship Id="rId31" Type="http://schemas.openxmlformats.org/officeDocument/2006/relationships/hyperlink" Target="https://github.com/srkobakian/review" TargetMode="External"/><Relationship Id="rId44" Type="http://schemas.openxmlformats.org/officeDocument/2006/relationships/hyperlink" Target="http://www.ncri.ie/publications/cancer-atlases" TargetMode="External"/><Relationship Id="rId52" Type="http://schemas.openxmlformats.org/officeDocument/2006/relationships/hyperlink" Target="https://CRAN.R-project.org/package=RColorBrewer" TargetMode="External"/><Relationship Id="rId60"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s://www.bowelcanceraustralia.org/" TargetMode="External"/><Relationship Id="rId22" Type="http://schemas.openxmlformats.org/officeDocument/2006/relationships/image" Target="media/image5.png"/><Relationship Id="rId27" Type="http://schemas.openxmlformats.org/officeDocument/2006/relationships/hyperlink" Target="https://gis.cdc.gov/Cancer/USCS/DataViz.html" TargetMode="External"/><Relationship Id="rId30" Type="http://schemas.openxmlformats.org/officeDocument/2006/relationships/hyperlink" Target="http://www.ehatlas.ca/light-pollution/maps/breast-cancer-mortality" TargetMode="External"/><Relationship Id="rId35" Type="http://schemas.openxmlformats.org/officeDocument/2006/relationships/hyperlink" Target="http://globocan.iarc.fr/Pages/Map.aspx" TargetMode="External"/><Relationship Id="rId43" Type="http://schemas.openxmlformats.org/officeDocument/2006/relationships/hyperlink" Target="https://gco.iarc.fr/today" TargetMode="External"/><Relationship Id="rId48" Type="http://schemas.openxmlformats.org/officeDocument/2006/relationships/hyperlink" Target="https://doi.org/10.1002/sta4.150" TargetMode="External"/><Relationship Id="rId56" Type="http://schemas.openxmlformats.org/officeDocument/2006/relationships/hyperlink" Target="https://CRAN.R-project.org/package=spData" TargetMode="External"/><Relationship Id="rId8" Type="http://schemas.microsoft.com/office/2011/relationships/commentsExtended" Target="commentsExtended.xml"/><Relationship Id="rId51" Type="http://schemas.openxmlformats.org/officeDocument/2006/relationships/hyperlink" Target="https://CRAN.R-project.org/package=tidyverse"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8766</Words>
  <Characters>49969</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2020-01-09T00:51:00Z</dcterms:created>
  <dcterms:modified xsi:type="dcterms:W3CDTF">2020-05-15T06:42:00Z</dcterms:modified>
</cp:coreProperties>
</file>