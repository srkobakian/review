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9A17F" w14:textId="0CA9C307" w:rsidR="007C70C3" w:rsidRDefault="00AB6C00">
      <w:pPr>
        <w:pStyle w:val="Title"/>
      </w:pPr>
      <w:bookmarkStart w:id="0" w:name="_GoBack"/>
      <w:del w:id="1" w:author="Author">
        <w:r w:rsidDel="008C31AC">
          <w:delText>Cancer Applications of Choropleth Maps, and the</w:delText>
        </w:r>
      </w:del>
      <w:ins w:id="2" w:author="Author">
        <w:r w:rsidR="008C31AC">
          <w:t xml:space="preserve">Mapping Cancer: </w:t>
        </w:r>
        <w:proofErr w:type="gramStart"/>
        <w:r w:rsidR="008C31AC">
          <w:t>the</w:t>
        </w:r>
      </w:ins>
      <w:proofErr w:type="gramEnd"/>
      <w:r>
        <w:t xml:space="preserve"> Potential of Cartograms and </w:t>
      </w:r>
      <w:bookmarkEnd w:id="0"/>
      <w:r>
        <w:t>Alternative Map Displays</w:t>
      </w:r>
    </w:p>
    <w:p w14:paraId="377571B5" w14:textId="156D1023" w:rsidR="007C70C3" w:rsidRDefault="00AB6C00">
      <w:pPr>
        <w:pStyle w:val="FirstParagraph"/>
      </w:pPr>
      <w:r>
        <w:t xml:space="preserve">Cancer atlases communicate cancer statistics over geographic domains, typically with a choropleth map. </w:t>
      </w:r>
      <w:del w:id="3" w:author="Author">
        <w:r w:rsidDel="00EB516A">
          <w:delText xml:space="preserve">They </w:delText>
        </w:r>
      </w:del>
      <w:ins w:id="4" w:author="Author">
        <w:r w:rsidR="00EB516A">
          <w:t xml:space="preserve">A choropleth map </w:t>
        </w:r>
      </w:ins>
      <w:r>
        <w:t>subdivide</w:t>
      </w:r>
      <w:ins w:id="5" w:author="Author">
        <w:r w:rsidR="00EB516A">
          <w:t>s</w:t>
        </w:r>
      </w:ins>
      <w:r>
        <w:t xml:space="preserve"> these domains into administrative regions such as countries, states, or </w:t>
      </w:r>
      <w:commentRangeStart w:id="6"/>
      <w:r>
        <w:t>suburbs</w:t>
      </w:r>
      <w:commentRangeEnd w:id="6"/>
      <w:r w:rsidR="00DE19F1">
        <w:rPr>
          <w:rStyle w:val="CommentReference"/>
        </w:rPr>
        <w:commentReference w:id="6"/>
      </w:r>
      <w:r>
        <w:t xml:space="preserve">. </w:t>
      </w:r>
      <w:ins w:id="7" w:author="Author">
        <w:r w:rsidR="00EB516A">
          <w:t xml:space="preserve">This study aims to explore the use of choropleth maps in cancer atlases and discusses alternative spatial displays. </w:t>
        </w:r>
      </w:ins>
      <w:r>
        <w:t>When communicating human-related statistics, the choropleth has a disadvantage in that it draws attention to sparsely populated rural areas to the neglect of small inner</w:t>
      </w:r>
      <w:ins w:id="8" w:author="Author">
        <w:r w:rsidR="00EB516A">
          <w:t>-</w:t>
        </w:r>
      </w:ins>
      <w:del w:id="9" w:author="Author">
        <w:r w:rsidDel="00EB516A">
          <w:delText xml:space="preserve"> </w:delText>
        </w:r>
      </w:del>
      <w:r>
        <w:t>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w:t>
      </w:r>
      <w:del w:id="10" w:author="Author">
        <w:r w:rsidDel="00DE19F1">
          <w:delText>ed</w:delText>
        </w:r>
      </w:del>
      <w:r>
        <w:t xml:space="preserve"> by demographic variables.</w:t>
      </w:r>
    </w:p>
    <w:p w14:paraId="2F980E29" w14:textId="77777777" w:rsidR="007C70C3" w:rsidRDefault="00AB6C00">
      <w:pPr>
        <w:pStyle w:val="Heading1"/>
      </w:pPr>
      <w:bookmarkStart w:id="11" w:name="introduction"/>
      <w:r>
        <w:t>1. Introduction</w:t>
      </w:r>
      <w:bookmarkEnd w:id="11"/>
    </w:p>
    <w:p w14:paraId="776419D3" w14:textId="3A9B651E" w:rsidR="007C70C3" w:rsidRDefault="00AB6C00">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w:t>
      </w:r>
      <w:ins w:id="12" w:author="Author">
        <w:r w:rsidR="006552D6">
          <w:t xml:space="preserve">statistical areas, </w:t>
        </w:r>
      </w:ins>
      <w:r>
        <w:t xml:space="preserve">local government areas, and post/zip codes. </w:t>
      </w:r>
      <w:commentRangeStart w:id="13"/>
      <w:r>
        <w:t>It is easy to provide counts or incidence rates of the diagnoses of these areas.</w:t>
      </w:r>
      <w:commentRangeEnd w:id="13"/>
      <w:r w:rsidR="0072741E">
        <w:rPr>
          <w:rStyle w:val="CommentReference"/>
        </w:rPr>
        <w:commentReference w:id="13"/>
      </w:r>
      <w:r>
        <w:t xml:space="preserve"> </w:t>
      </w:r>
      <w:commentRangeStart w:id="14"/>
      <w:r>
        <w:t>This type of data is routinely collected for public health reasons and may be made available to the general public as a service to the community</w:t>
      </w:r>
      <w:commentRangeEnd w:id="14"/>
      <w:r w:rsidR="0072741E">
        <w:rPr>
          <w:rStyle w:val="CommentReference"/>
        </w:rPr>
        <w:commentReference w:id="14"/>
      </w:r>
      <w:r>
        <w:t>.</w:t>
      </w:r>
    </w:p>
    <w:p w14:paraId="7C22030A" w14:textId="77777777" w:rsidR="00443A96" w:rsidRDefault="00AB6C00">
      <w:pPr>
        <w:pStyle w:val="BodyText"/>
        <w:rPr>
          <w:ins w:id="15" w:author="Author"/>
        </w:rPr>
      </w:pPr>
      <w:commentRangeStart w:id="16"/>
      <w:r>
        <w:t>To visualize and communicate geospatial can</w:t>
      </w:r>
      <w:commentRangeEnd w:id="16"/>
      <w:r w:rsidR="000E09D7">
        <w:rPr>
          <w:rStyle w:val="CommentReference"/>
        </w:rPr>
        <w:commentReference w:id="16"/>
      </w:r>
      <w:r>
        <w:t xml:space="preserve">cer statistics over geographic domain, a </w:t>
      </w:r>
      <w:commentRangeStart w:id="17"/>
      <w:r>
        <w:t xml:space="preserve">choropleth map </w:t>
      </w:r>
      <w:commentRangeEnd w:id="17"/>
      <w:r w:rsidR="006552D6">
        <w:rPr>
          <w:rStyle w:val="CommentReference"/>
        </w:rPr>
        <w:commentReference w:id="17"/>
      </w:r>
      <w:r>
        <w:t>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 [</w:t>
      </w:r>
      <w:hyperlink w:anchor="ref-SAMGIS">
        <w:r>
          <w:rPr>
            <w:rStyle w:val="Hyperlink"/>
          </w:rPr>
          <w:t>1</w:t>
        </w:r>
      </w:hyperlink>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w:t>
      </w:r>
      <w:ins w:id="18" w:author="Author">
        <w:r w:rsidR="0072741E">
          <w:t xml:space="preserve">map (?) </w:t>
        </w:r>
      </w:ins>
      <w:r>
        <w:t xml:space="preserve">and may reveal a trend in longitude or </w:t>
      </w:r>
      <w:r>
        <w:lastRenderedPageBreak/>
        <w:t xml:space="preserve">latitude, or rural vs urban, or coastal vs inland, or even specific hot spots of the disease. </w:t>
      </w:r>
    </w:p>
    <w:p w14:paraId="563FB92C" w14:textId="1BEA072D" w:rsidR="007C70C3" w:rsidRDefault="00AB6C00">
      <w:pPr>
        <w:pStyle w:val="BodyText"/>
      </w:pPr>
      <w:r>
        <w:t>One of the key challenges with mapping spatial patterns of disease is the design of visualizations [</w:t>
      </w:r>
      <w:hyperlink w:anchor="ref-SE">
        <w:r>
          <w:rPr>
            <w:rStyle w:val="Hyperlink"/>
          </w:rPr>
          <w:t>2</w:t>
        </w:r>
      </w:hyperlink>
      <w:r>
        <w:t>].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14:paraId="65AFC132" w14:textId="77777777" w:rsidR="007C70C3" w:rsidRDefault="00AB6C00">
      <w:pPr>
        <w:pStyle w:val="BodyText"/>
      </w:pPr>
      <w:r>
        <w:t>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14:paraId="229390CE" w14:textId="77777777" w:rsidR="007C70C3" w:rsidRDefault="00AB6C00">
      <w:pPr>
        <w:pStyle w:val="Heading1"/>
      </w:pPr>
      <w:bookmarkStart w:id="19" w:name="ch:choropleth_maps"/>
      <w:commentRangeStart w:id="20"/>
      <w:r>
        <w:t>2. Traditional approaches for cancer map displays</w:t>
      </w:r>
      <w:bookmarkEnd w:id="19"/>
      <w:commentRangeEnd w:id="20"/>
      <w:r w:rsidR="00443A96">
        <w:rPr>
          <w:rStyle w:val="CommentReference"/>
          <w:rFonts w:asciiTheme="minorHAnsi" w:eastAsiaTheme="minorEastAsia" w:hAnsiTheme="minorHAnsi" w:cstheme="minorBidi"/>
          <w:b w:val="0"/>
          <w:bCs w:val="0"/>
          <w:color w:val="auto"/>
        </w:rPr>
        <w:commentReference w:id="20"/>
      </w:r>
    </w:p>
    <w:p w14:paraId="1226E90F" w14:textId="77777777" w:rsidR="007C70C3" w:rsidRDefault="00AB6C00">
      <w:pPr>
        <w:pStyle w:val="FirstParagraph"/>
      </w:pPr>
      <w:r>
        <w:t>A choropleth map displays the geographical distribution of data over a set of spatial units by shading areas of a map [</w:t>
      </w:r>
      <w:hyperlink w:anchor="ref-EI">
        <w:r>
          <w:rPr>
            <w:rStyle w:val="Hyperlink"/>
          </w:rPr>
          <w:t>3</w:t>
        </w:r>
      </w:hyperlink>
      <w:r>
        <w:t>].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 [</w:t>
      </w:r>
      <w:hyperlink w:anchor="ref-SAMGIS">
        <w:r>
          <w:rPr>
            <w:rStyle w:val="Hyperlink"/>
          </w:rPr>
          <w:t>1</w:t>
        </w:r>
      </w:hyperlink>
      <w:r>
        <w:t>]. Early versions of choropleth maps used symbols or patterns instead of color. Choropleth maps can be used for displaying disease data [</w:t>
      </w:r>
      <w:hyperlink w:anchor="ref-DMAHP">
        <w:r>
          <w:rPr>
            <w:rStyle w:val="Hyperlink"/>
          </w:rPr>
          <w:t>5</w:t>
        </w:r>
      </w:hyperlink>
      <w:r>
        <w:t>], including cancer data [</w:t>
      </w:r>
      <w:hyperlink w:anchor="ref-CPISACA">
        <w:r>
          <w:rPr>
            <w:rStyle w:val="Hyperlink"/>
          </w:rPr>
          <w:t>6</w:t>
        </w:r>
      </w:hyperlink>
      <w:r>
        <w:t>]. In epidemiology, choropleth maps are often used as a tool to study the spatial distribution of cancer incidence and mortality.</w:t>
      </w:r>
    </w:p>
    <w:p w14:paraId="79C79D18" w14:textId="0CAD724A" w:rsidR="007C70C3" w:rsidRDefault="00AB6C00">
      <w:pPr>
        <w:pStyle w:val="BodyText"/>
      </w:pPr>
      <w:r>
        <w:t>Displaying familiar state boundaries can make a map easier to read [</w:t>
      </w:r>
      <w:hyperlink w:anchor="ref-CIBMUK">
        <w:r>
          <w:rPr>
            <w:rStyle w:val="Hyperlink"/>
          </w:rPr>
          <w:t>7</w:t>
        </w:r>
      </w:hyperlink>
      <w:r>
        <w:t xml:space="preserve">] and allow viewers to infer the spatial relationships visually in the data using their mental model of the geography. The </w:t>
      </w:r>
      <w:del w:id="21" w:author="Author">
        <w:r w:rsidDel="0072741E">
          <w:delText xml:space="preserve">map </w:delText>
        </w:r>
      </w:del>
      <w:r>
        <w:t xml:space="preserve">users of disease </w:t>
      </w:r>
      <w:ins w:id="22" w:author="Author">
        <w:r w:rsidR="0072741E">
          <w:t>maps</w:t>
        </w:r>
      </w:ins>
      <w:del w:id="23" w:author="Author">
        <w:r w:rsidDel="0072741E">
          <w:delText>displays</w:delText>
        </w:r>
      </w:del>
      <w:r>
        <w:t xml:space="preserve"> may include researchers, the public, policymakers, and the media [</w:t>
      </w:r>
      <w:hyperlink w:anchor="ref-CPISACA">
        <w:r>
          <w:rPr>
            <w:rStyle w:val="Hyperlink"/>
          </w:rPr>
          <w:t>6</w:t>
        </w:r>
      </w:hyperlink>
      <w:r>
        <w:t>]. For these users, the familiarity of the geography is a worthy consideration when presenting results of spatial analysis.</w:t>
      </w:r>
    </w:p>
    <w:p w14:paraId="79E287D8" w14:textId="77777777" w:rsidR="007C70C3" w:rsidRDefault="00AB6C00">
      <w:pPr>
        <w:pStyle w:val="Heading2"/>
      </w:pPr>
      <w:bookmarkStart w:id="24" w:name="ch:public"/>
      <w:r>
        <w:t>2.1 Cancer atlases</w:t>
      </w:r>
      <w:bookmarkEnd w:id="24"/>
    </w:p>
    <w:p w14:paraId="0282597E" w14:textId="1D627DD6" w:rsidR="007C70C3" w:rsidRDefault="00AB6C00">
      <w:pPr>
        <w:pStyle w:val="FirstParagraph"/>
      </w:pPr>
      <w:commentRangeStart w:id="25"/>
      <w:r>
        <w:t xml:space="preserve">A cancer atlas is a map, or collection of maps, </w:t>
      </w:r>
      <w:ins w:id="26" w:author="Author">
        <w:r w:rsidR="00DE19F1">
          <w:t xml:space="preserve">commonly </w:t>
        </w:r>
      </w:ins>
      <w:r>
        <w:t xml:space="preserve">representing cancer incidence </w:t>
      </w:r>
      <w:del w:id="27" w:author="Author">
        <w:r w:rsidDel="00DE19F1">
          <w:delText xml:space="preserve">and </w:delText>
        </w:r>
      </w:del>
      <w:ins w:id="28" w:author="Author">
        <w:r w:rsidR="00DE19F1">
          <w:t xml:space="preserve">or </w:t>
        </w:r>
      </w:ins>
      <w:r>
        <w:t xml:space="preserve">mortality </w:t>
      </w:r>
      <w:ins w:id="29" w:author="Author">
        <w:r w:rsidR="00DE19F1">
          <w:t xml:space="preserve">patterns </w:t>
        </w:r>
      </w:ins>
      <w:del w:id="30" w:author="Author">
        <w:r w:rsidDel="00DE19F1">
          <w:delText xml:space="preserve">for </w:delText>
        </w:r>
      </w:del>
      <w:ins w:id="31" w:author="Author">
        <w:r w:rsidR="00DE19F1">
          <w:t xml:space="preserve">across </w:t>
        </w:r>
      </w:ins>
      <w:r>
        <w:t>a country, or group of countries. Atlases are key to developing hypotheses regarding areas with unusually high rates, and geographic correlations [</w:t>
      </w:r>
      <w:hyperlink w:anchor="ref-MACM">
        <w:r>
          <w:rPr>
            <w:rStyle w:val="Hyperlink"/>
          </w:rPr>
          <w:t>8</w:t>
        </w:r>
      </w:hyperlink>
      <w:r>
        <w:t xml:space="preserve">]. The data collection methods across regions and the administrative control within regions lends itself to choropleth visualization. Cancer </w:t>
      </w:r>
      <w:r>
        <w:lastRenderedPageBreak/>
        <w:t xml:space="preserve">maps and atlases date back to Haviland’s maps in 1875, </w:t>
      </w:r>
      <w:ins w:id="32" w:author="Author">
        <w:r w:rsidR="00601546">
          <w:t>with more modern atlases directly evolving from</w:t>
        </w:r>
      </w:ins>
      <w:del w:id="33" w:author="Author">
        <w:r w:rsidDel="00601546">
          <w:delText>and</w:delText>
        </w:r>
      </w:del>
      <w:r>
        <w:t xml:space="preserve"> early work in US cancer atlases appearing in 1971 [</w:t>
      </w:r>
      <w:hyperlink w:anchor="ref-burbank">
        <w:r>
          <w:rPr>
            <w:rStyle w:val="Hyperlink"/>
          </w:rPr>
          <w:t>9</w:t>
        </w:r>
      </w:hyperlink>
      <w:r>
        <w:t>].</w:t>
      </w:r>
      <w:commentRangeStart w:id="34"/>
      <w:r>
        <w:t xml:space="preserve"> The presentation of cancer statistics has increased with greater access to computational power and the availability of geographic information systems software [</w:t>
      </w:r>
      <w:hyperlink w:anchor="ref-SE">
        <w:r>
          <w:rPr>
            <w:rStyle w:val="Hyperlink"/>
          </w:rPr>
          <w:t>2</w:t>
        </w:r>
      </w:hyperlink>
      <w:r>
        <w:t>].</w:t>
      </w:r>
      <w:commentRangeEnd w:id="34"/>
      <w:r w:rsidR="0072741E">
        <w:rPr>
          <w:rStyle w:val="CommentReference"/>
        </w:rPr>
        <w:commentReference w:id="34"/>
      </w:r>
    </w:p>
    <w:p w14:paraId="5DAFD92A" w14:textId="6682376F" w:rsidR="007C70C3" w:rsidRDefault="00AB6C00">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w:t>
      </w:r>
      <w:commentRangeStart w:id="35"/>
      <w:r>
        <w:t xml:space="preserve">Cruickshank (1947) </w:t>
      </w:r>
      <w:commentRangeEnd w:id="35"/>
      <w:r w:rsidR="00601546">
        <w:rPr>
          <w:rStyle w:val="CommentReference"/>
        </w:rPr>
        <w:commentReference w:id="35"/>
      </w:r>
      <w:r>
        <w:t xml:space="preserve">as cited by </w:t>
      </w:r>
      <w:del w:id="36" w:author="Author">
        <w:r w:rsidDel="00601546">
          <w:delText xml:space="preserve">S. D. </w:delText>
        </w:r>
      </w:del>
      <w:r>
        <w:t>Walter [</w:t>
      </w:r>
      <w:hyperlink w:anchor="ref-DMAHP">
        <w:r>
          <w:rPr>
            <w:rStyle w:val="Hyperlink"/>
          </w:rPr>
          <w:t>5</w:t>
        </w:r>
      </w:hyperlink>
      <w:r>
        <w:t>], discusses using visuals as a ‘formal statistical assessment of the spatial pattern’.</w:t>
      </w:r>
      <w:commentRangeEnd w:id="25"/>
      <w:r w:rsidR="001D7C55">
        <w:rPr>
          <w:rStyle w:val="CommentReference"/>
        </w:rPr>
        <w:commentReference w:id="25"/>
      </w:r>
      <w:r>
        <w:t xml:space="preserve"> Overwhelmingly, choropleth maps are </w:t>
      </w:r>
      <w:proofErr w:type="spellStart"/>
      <w:r>
        <w:t>visualisations</w:t>
      </w:r>
      <w:proofErr w:type="spellEnd"/>
      <w:r>
        <w:t xml:space="preserve"> chosen to communicate cancer statistics to members of the public and other non-expert audiences.</w:t>
      </w:r>
    </w:p>
    <w:p w14:paraId="3E2B0869" w14:textId="77777777" w:rsidR="007C70C3" w:rsidRDefault="00AB6C00">
      <w:pPr>
        <w:pStyle w:val="CaptionedFigure"/>
      </w:pPr>
      <w:r>
        <w:rPr>
          <w:noProof/>
        </w:rPr>
        <w:drawing>
          <wp:inline distT="0" distB="0" distL="0" distR="0" wp14:anchorId="35A51440" wp14:editId="1906ACB3">
            <wp:extent cx="5334000" cy="4445000"/>
            <wp:effectExtent l="0" t="0" r="0" b="0"/>
            <wp:docPr id="1" name="Picture" descr="Figure 1: A selection of choropleth cancer maps from online atlases that are publicly available. Maps of various countries were chosen: United Kingdom, Australia, Spain, USA, Canada, and display several different colour palettes and legends. These atllases are described in Table 1."/>
            <wp:cNvGraphicFramePr/>
            <a:graphic xmlns:a="http://schemas.openxmlformats.org/drawingml/2006/main">
              <a:graphicData uri="http://schemas.openxmlformats.org/drawingml/2006/picture">
                <pic:pic xmlns:pic="http://schemas.openxmlformats.org/drawingml/2006/picture">
                  <pic:nvPicPr>
                    <pic:cNvPr id="0" name="Picture" descr="figures/choropleth_grid.png"/>
                    <pic:cNvPicPr>
                      <a:picLocks noChangeAspect="1" noChangeArrowheads="1"/>
                    </pic:cNvPicPr>
                  </pic:nvPicPr>
                  <pic:blipFill>
                    <a:blip r:embed="rId10"/>
                    <a:stretch>
                      <a:fillRect/>
                    </a:stretch>
                  </pic:blipFill>
                  <pic:spPr bwMode="auto">
                    <a:xfrm>
                      <a:off x="0" y="0"/>
                      <a:ext cx="5334000" cy="4445000"/>
                    </a:xfrm>
                    <a:prstGeom prst="rect">
                      <a:avLst/>
                    </a:prstGeom>
                    <a:noFill/>
                    <a:ln w="9525">
                      <a:noFill/>
                      <a:headEnd/>
                      <a:tailEnd/>
                    </a:ln>
                  </pic:spPr>
                </pic:pic>
              </a:graphicData>
            </a:graphic>
          </wp:inline>
        </w:drawing>
      </w:r>
    </w:p>
    <w:p w14:paraId="13EE810F" w14:textId="77777777" w:rsidR="007C70C3" w:rsidRDefault="00AB6C00">
      <w:pPr>
        <w:pStyle w:val="ImageCaption"/>
      </w:pPr>
      <w:commentRangeStart w:id="37"/>
      <w:r>
        <w:t xml:space="preserve">Figure 1: </w:t>
      </w:r>
      <w:commentRangeEnd w:id="37"/>
      <w:r w:rsidR="0072741E">
        <w:rPr>
          <w:rStyle w:val="CommentReference"/>
          <w:i w:val="0"/>
        </w:rPr>
        <w:commentReference w:id="37"/>
      </w:r>
      <w:r>
        <w:t xml:space="preserve">A selection of choropleth cancer maps from online atlases that are publicly available. Maps of various countries were chosen: United Kingdom, Australia, Spain, USA, Canada, and display several different </w:t>
      </w:r>
      <w:proofErr w:type="spellStart"/>
      <w:r>
        <w:t>colour</w:t>
      </w:r>
      <w:proofErr w:type="spellEnd"/>
      <w:r>
        <w:t xml:space="preserve"> palettes and legends. These </w:t>
      </w:r>
      <w:proofErr w:type="spellStart"/>
      <w:r>
        <w:t>atllases</w:t>
      </w:r>
      <w:proofErr w:type="spellEnd"/>
      <w:r>
        <w:t xml:space="preserve"> are described in Table 1.</w:t>
      </w:r>
    </w:p>
    <w:p w14:paraId="3FD9D8EB" w14:textId="77777777" w:rsidR="007C70C3" w:rsidRDefault="00AB6C00">
      <w:pPr>
        <w:pStyle w:val="TableCaption"/>
      </w:pPr>
      <w:r>
        <w:t>Table 1:  A selection of choropleth cancer maps from online atlases.</w:t>
      </w:r>
    </w:p>
    <w:tbl>
      <w:tblPr>
        <w:tblStyle w:val="Table"/>
        <w:tblW w:w="5000" w:type="pct"/>
        <w:tblLook w:val="07E0" w:firstRow="1" w:lastRow="1" w:firstColumn="1" w:lastColumn="1" w:noHBand="1" w:noVBand="1"/>
      </w:tblPr>
      <w:tblGrid>
        <w:gridCol w:w="580"/>
        <w:gridCol w:w="2286"/>
        <w:gridCol w:w="3013"/>
        <w:gridCol w:w="2761"/>
      </w:tblGrid>
      <w:tr w:rsidR="007C70C3" w14:paraId="5EB8DC30" w14:textId="77777777">
        <w:tc>
          <w:tcPr>
            <w:tcW w:w="0" w:type="auto"/>
            <w:tcBorders>
              <w:bottom w:val="single" w:sz="0" w:space="0" w:color="auto"/>
            </w:tcBorders>
            <w:vAlign w:val="bottom"/>
          </w:tcPr>
          <w:p w14:paraId="23637941" w14:textId="77777777" w:rsidR="007C70C3" w:rsidRDefault="00AB6C00">
            <w:pPr>
              <w:pStyle w:val="Compact"/>
              <w:jc w:val="center"/>
            </w:pPr>
            <w:r>
              <w:t>Fig.</w:t>
            </w:r>
          </w:p>
        </w:tc>
        <w:tc>
          <w:tcPr>
            <w:tcW w:w="0" w:type="auto"/>
            <w:tcBorders>
              <w:bottom w:val="single" w:sz="0" w:space="0" w:color="auto"/>
            </w:tcBorders>
            <w:vAlign w:val="bottom"/>
          </w:tcPr>
          <w:p w14:paraId="3A2F69D6" w14:textId="77777777" w:rsidR="007C70C3" w:rsidRDefault="00AB6C00">
            <w:pPr>
              <w:pStyle w:val="Compact"/>
            </w:pPr>
            <w:r>
              <w:t>Atlas</w:t>
            </w:r>
          </w:p>
        </w:tc>
        <w:tc>
          <w:tcPr>
            <w:tcW w:w="0" w:type="auto"/>
            <w:tcBorders>
              <w:bottom w:val="single" w:sz="0" w:space="0" w:color="auto"/>
            </w:tcBorders>
            <w:vAlign w:val="bottom"/>
          </w:tcPr>
          <w:p w14:paraId="47FC0B90" w14:textId="77777777" w:rsidR="007C70C3" w:rsidRDefault="00AB6C00">
            <w:pPr>
              <w:pStyle w:val="Compact"/>
            </w:pPr>
            <w:r>
              <w:t>Statistic</w:t>
            </w:r>
          </w:p>
        </w:tc>
        <w:tc>
          <w:tcPr>
            <w:tcW w:w="0" w:type="auto"/>
            <w:tcBorders>
              <w:bottom w:val="single" w:sz="0" w:space="0" w:color="auto"/>
            </w:tcBorders>
            <w:vAlign w:val="bottom"/>
          </w:tcPr>
          <w:p w14:paraId="2B545E78" w14:textId="77777777" w:rsidR="007C70C3" w:rsidRDefault="00AB6C00">
            <w:pPr>
              <w:pStyle w:val="Compact"/>
            </w:pPr>
            <w:r>
              <w:t>Data source</w:t>
            </w:r>
          </w:p>
        </w:tc>
      </w:tr>
      <w:tr w:rsidR="007C70C3" w14:paraId="0D2142C9" w14:textId="77777777">
        <w:tc>
          <w:tcPr>
            <w:tcW w:w="0" w:type="auto"/>
          </w:tcPr>
          <w:p w14:paraId="74E3F8EC" w14:textId="77777777" w:rsidR="007C70C3" w:rsidRDefault="00AB6C00">
            <w:pPr>
              <w:pStyle w:val="Compact"/>
              <w:jc w:val="center"/>
            </w:pPr>
            <w:r>
              <w:lastRenderedPageBreak/>
              <w:t>1a</w:t>
            </w:r>
          </w:p>
        </w:tc>
        <w:tc>
          <w:tcPr>
            <w:tcW w:w="0" w:type="auto"/>
          </w:tcPr>
          <w:p w14:paraId="68D16D9E" w14:textId="77777777" w:rsidR="007C70C3" w:rsidRDefault="00AB6C00">
            <w:pPr>
              <w:pStyle w:val="Compact"/>
            </w:pPr>
            <w:r>
              <w:t>The Environment and Health Atlas of England and Wales</w:t>
            </w:r>
          </w:p>
        </w:tc>
        <w:tc>
          <w:tcPr>
            <w:tcW w:w="0" w:type="auto"/>
          </w:tcPr>
          <w:p w14:paraId="45673837" w14:textId="77777777" w:rsidR="007C70C3" w:rsidRDefault="00AB6C00">
            <w:pPr>
              <w:pStyle w:val="Compact"/>
            </w:pPr>
            <w:r>
              <w:t>relative risk for women developing lung cancer in England and Wales in 2010 [</w:t>
            </w:r>
            <w:hyperlink w:anchor="ref-EnvEnglandWales2">
              <w:r>
                <w:rPr>
                  <w:rStyle w:val="Hyperlink"/>
                </w:rPr>
                <w:t>10</w:t>
              </w:r>
            </w:hyperlink>
            <w:r>
              <w:t>]</w:t>
            </w:r>
          </w:p>
        </w:tc>
        <w:tc>
          <w:tcPr>
            <w:tcW w:w="0" w:type="auto"/>
          </w:tcPr>
          <w:p w14:paraId="23E46C73" w14:textId="77777777" w:rsidR="007C70C3" w:rsidRDefault="00EB516A">
            <w:pPr>
              <w:pStyle w:val="Compact"/>
            </w:pPr>
            <w:hyperlink r:id="rId11">
              <w:r w:rsidR="00AB6C00">
                <w:rPr>
                  <w:rStyle w:val="Hyperlink"/>
                </w:rPr>
                <w:t>Office for National Statistics (ONS) (England) and from the Welsh Cancer Intelligence and Surveillance Unit (WCISU)</w:t>
              </w:r>
            </w:hyperlink>
          </w:p>
        </w:tc>
      </w:tr>
      <w:tr w:rsidR="007C70C3" w14:paraId="15768C8C" w14:textId="77777777">
        <w:tc>
          <w:tcPr>
            <w:tcW w:w="0" w:type="auto"/>
          </w:tcPr>
          <w:p w14:paraId="500BC5AD" w14:textId="77777777" w:rsidR="007C70C3" w:rsidRDefault="00AB6C00">
            <w:pPr>
              <w:pStyle w:val="Compact"/>
              <w:jc w:val="center"/>
            </w:pPr>
            <w:r>
              <w:t>1b</w:t>
            </w:r>
          </w:p>
        </w:tc>
        <w:tc>
          <w:tcPr>
            <w:tcW w:w="0" w:type="auto"/>
          </w:tcPr>
          <w:p w14:paraId="6EAB6193" w14:textId="77777777" w:rsidR="007C70C3" w:rsidRDefault="00AB6C00">
            <w:pPr>
              <w:pStyle w:val="Compact"/>
            </w:pPr>
            <w:proofErr w:type="spellStart"/>
            <w:r>
              <w:t>Globocan</w:t>
            </w:r>
            <w:proofErr w:type="spellEnd"/>
            <w:r>
              <w:t xml:space="preserve"> 2018: Estimated Cancer Incidence, Mortality and Prevalence Worldwide</w:t>
            </w:r>
          </w:p>
        </w:tc>
        <w:tc>
          <w:tcPr>
            <w:tcW w:w="0" w:type="auto"/>
          </w:tcPr>
          <w:p w14:paraId="3FCB3B8A" w14:textId="77777777" w:rsidR="007C70C3" w:rsidRDefault="00AB6C00">
            <w:pPr>
              <w:pStyle w:val="Compact"/>
            </w:pPr>
            <w:r>
              <w:t>age standardized incidence rates (per 100,000) for all invasive cancers for both men and women, aggregated at a national level for 2018 [</w:t>
            </w:r>
            <w:hyperlink w:anchor="ref-Globocan">
              <w:r>
                <w:rPr>
                  <w:rStyle w:val="Hyperlink"/>
                </w:rPr>
                <w:t>11</w:t>
              </w:r>
            </w:hyperlink>
            <w:r>
              <w:t>]</w:t>
            </w:r>
          </w:p>
        </w:tc>
        <w:tc>
          <w:tcPr>
            <w:tcW w:w="0" w:type="auto"/>
          </w:tcPr>
          <w:p w14:paraId="72B7EFC7" w14:textId="77777777" w:rsidR="007C70C3" w:rsidRDefault="00EB516A">
            <w:pPr>
              <w:pStyle w:val="Compact"/>
            </w:pPr>
            <w:hyperlink r:id="rId12">
              <w:r w:rsidR="00AB6C00">
                <w:rPr>
                  <w:rStyle w:val="Hyperlink"/>
                </w:rPr>
                <w:t>World Health Organization’s International Agency for Research on Cancer</w:t>
              </w:r>
            </w:hyperlink>
            <w:r w:rsidR="00AB6C00">
              <w:t>.</w:t>
            </w:r>
          </w:p>
        </w:tc>
      </w:tr>
      <w:tr w:rsidR="007C70C3" w14:paraId="55D7EA41" w14:textId="77777777">
        <w:tc>
          <w:tcPr>
            <w:tcW w:w="0" w:type="auto"/>
          </w:tcPr>
          <w:p w14:paraId="7FFA9605" w14:textId="77777777" w:rsidR="007C70C3" w:rsidRDefault="00AB6C00">
            <w:pPr>
              <w:pStyle w:val="Compact"/>
              <w:jc w:val="center"/>
            </w:pPr>
            <w:r>
              <w:t>1c</w:t>
            </w:r>
          </w:p>
        </w:tc>
        <w:tc>
          <w:tcPr>
            <w:tcW w:w="0" w:type="auto"/>
          </w:tcPr>
          <w:p w14:paraId="4B5A42BD" w14:textId="77777777" w:rsidR="007C70C3" w:rsidRDefault="00AB6C00">
            <w:pPr>
              <w:pStyle w:val="Compact"/>
            </w:pPr>
            <w:r>
              <w:t>Atlas of Cancer in Queensland</w:t>
            </w:r>
          </w:p>
        </w:tc>
        <w:tc>
          <w:tcPr>
            <w:tcW w:w="0" w:type="auto"/>
          </w:tcPr>
          <w:p w14:paraId="60BF2F7D" w14:textId="77777777" w:rsidR="007C70C3" w:rsidRDefault="00AB6C00">
            <w:pPr>
              <w:pStyle w:val="Compact"/>
            </w:pPr>
            <w:r>
              <w:t>the relative incidence ratio of lung cancer in males in the state of QLD within Australia based on data from 1998 to 2007, Queensland Cancer Council[</w:t>
            </w:r>
            <w:hyperlink w:anchor="ref-QLDcancerAtlas">
              <w:r>
                <w:rPr>
                  <w:rStyle w:val="Hyperlink"/>
                </w:rPr>
                <w:t>12</w:t>
              </w:r>
            </w:hyperlink>
            <w:r>
              <w:t>]</w:t>
            </w:r>
          </w:p>
        </w:tc>
        <w:tc>
          <w:tcPr>
            <w:tcW w:w="0" w:type="auto"/>
          </w:tcPr>
          <w:p w14:paraId="218DBEA8" w14:textId="77777777" w:rsidR="007C70C3" w:rsidRDefault="00EB516A">
            <w:pPr>
              <w:pStyle w:val="Compact"/>
            </w:pPr>
            <w:hyperlink r:id="rId13">
              <w:r w:rsidR="00AB6C00">
                <w:rPr>
                  <w:rStyle w:val="Hyperlink"/>
                </w:rPr>
                <w:t>Queensland Cancer Registry</w:t>
              </w:r>
            </w:hyperlink>
          </w:p>
        </w:tc>
      </w:tr>
      <w:tr w:rsidR="007C70C3" w14:paraId="35D8E4AE" w14:textId="77777777">
        <w:tc>
          <w:tcPr>
            <w:tcW w:w="0" w:type="auto"/>
          </w:tcPr>
          <w:p w14:paraId="5742946E" w14:textId="77777777" w:rsidR="007C70C3" w:rsidRDefault="00AB6C00">
            <w:pPr>
              <w:pStyle w:val="Compact"/>
              <w:jc w:val="center"/>
            </w:pPr>
            <w:r>
              <w:t>1d</w:t>
            </w:r>
          </w:p>
        </w:tc>
        <w:tc>
          <w:tcPr>
            <w:tcW w:w="0" w:type="auto"/>
          </w:tcPr>
          <w:p w14:paraId="3045317B" w14:textId="77777777" w:rsidR="007C70C3" w:rsidRDefault="00AB6C00">
            <w:pPr>
              <w:pStyle w:val="Compact"/>
            </w:pPr>
            <w:r>
              <w:t>Bowel Cancer Australia Atlas</w:t>
            </w:r>
          </w:p>
        </w:tc>
        <w:tc>
          <w:tcPr>
            <w:tcW w:w="0" w:type="auto"/>
          </w:tcPr>
          <w:p w14:paraId="6987F646" w14:textId="77777777" w:rsidR="007C70C3" w:rsidRDefault="00AB6C00">
            <w:pPr>
              <w:pStyle w:val="Compact"/>
            </w:pPr>
            <w:r>
              <w:t>the percentage of Australian males between 50 - 54 years of age diagnosed with bowel cancer in 2016 in Australia [</w:t>
            </w:r>
            <w:hyperlink w:anchor="ref-Bowel">
              <w:r>
                <w:rPr>
                  <w:rStyle w:val="Hyperlink"/>
                </w:rPr>
                <w:t>13</w:t>
              </w:r>
            </w:hyperlink>
            <w:r>
              <w:t>].</w:t>
            </w:r>
          </w:p>
        </w:tc>
        <w:tc>
          <w:tcPr>
            <w:tcW w:w="0" w:type="auto"/>
          </w:tcPr>
          <w:p w14:paraId="1FFFDD48" w14:textId="77777777" w:rsidR="007C70C3" w:rsidRDefault="00EB516A">
            <w:pPr>
              <w:pStyle w:val="Compact"/>
            </w:pPr>
            <w:hyperlink r:id="rId14">
              <w:r w:rsidR="00AB6C00">
                <w:rPr>
                  <w:rStyle w:val="Hyperlink"/>
                </w:rPr>
                <w:t>Bowel Cancer Australia</w:t>
              </w:r>
            </w:hyperlink>
          </w:p>
        </w:tc>
      </w:tr>
      <w:tr w:rsidR="007C70C3" w14:paraId="75359E76" w14:textId="77777777">
        <w:tc>
          <w:tcPr>
            <w:tcW w:w="0" w:type="auto"/>
          </w:tcPr>
          <w:p w14:paraId="5CC9B2AA" w14:textId="77777777" w:rsidR="007C70C3" w:rsidRDefault="00AB6C00">
            <w:pPr>
              <w:pStyle w:val="Compact"/>
              <w:jc w:val="center"/>
            </w:pPr>
            <w:r>
              <w:t>1e</w:t>
            </w:r>
          </w:p>
        </w:tc>
        <w:tc>
          <w:tcPr>
            <w:tcW w:w="0" w:type="auto"/>
          </w:tcPr>
          <w:p w14:paraId="40D7FA3A" w14:textId="77777777" w:rsidR="007C70C3" w:rsidRDefault="00AB6C00">
            <w:pPr>
              <w:pStyle w:val="Compact"/>
            </w:pPr>
            <w:r>
              <w:t>United States Cancer Statistics: An Interactive Cancer Statistics Website</w:t>
            </w:r>
          </w:p>
        </w:tc>
        <w:tc>
          <w:tcPr>
            <w:tcW w:w="0" w:type="auto"/>
          </w:tcPr>
          <w:p w14:paraId="38A74E13" w14:textId="77777777" w:rsidR="007C70C3" w:rsidRDefault="00AB6C00">
            <w:pPr>
              <w:pStyle w:val="Compact"/>
            </w:pPr>
            <w:r>
              <w:t>the incidence rate per 100,000, of all cancer types for men and women in the United States in 2016, aggregated at the state level [</w:t>
            </w:r>
            <w:hyperlink w:anchor="ref-USInteractive">
              <w:r>
                <w:rPr>
                  <w:rStyle w:val="Hyperlink"/>
                </w:rPr>
                <w:t>14</w:t>
              </w:r>
            </w:hyperlink>
            <w:r>
              <w:t>].</w:t>
            </w:r>
          </w:p>
        </w:tc>
        <w:tc>
          <w:tcPr>
            <w:tcW w:w="0" w:type="auto"/>
          </w:tcPr>
          <w:p w14:paraId="056B01ED" w14:textId="77777777" w:rsidR="007C70C3" w:rsidRDefault="00EB516A">
            <w:pPr>
              <w:pStyle w:val="Compact"/>
            </w:pPr>
            <w:hyperlink r:id="rId15">
              <w:r w:rsidR="00AB6C00">
                <w:rPr>
                  <w:rStyle w:val="Hyperlink"/>
                  <w:i/>
                </w:rPr>
                <w:t>Centers for Disease Control and Prevention</w:t>
              </w:r>
            </w:hyperlink>
            <w:r w:rsidR="00AB6C00">
              <w:t>, with data from state cancer registries.</w:t>
            </w:r>
          </w:p>
        </w:tc>
      </w:tr>
      <w:tr w:rsidR="007C70C3" w14:paraId="634FA0A6" w14:textId="77777777">
        <w:tc>
          <w:tcPr>
            <w:tcW w:w="0" w:type="auto"/>
          </w:tcPr>
          <w:p w14:paraId="250D0C01" w14:textId="77777777" w:rsidR="007C70C3" w:rsidRDefault="00AB6C00">
            <w:pPr>
              <w:pStyle w:val="Compact"/>
              <w:jc w:val="center"/>
            </w:pPr>
            <w:r>
              <w:t>1f</w:t>
            </w:r>
          </w:p>
        </w:tc>
        <w:tc>
          <w:tcPr>
            <w:tcW w:w="0" w:type="auto"/>
          </w:tcPr>
          <w:p w14:paraId="00925503" w14:textId="77777777" w:rsidR="007C70C3" w:rsidRDefault="00AB6C00">
            <w:pPr>
              <w:pStyle w:val="Compact"/>
            </w:pPr>
            <w:r>
              <w:t>Map of Cancer Mortality Rates in Spain</w:t>
            </w:r>
          </w:p>
        </w:tc>
        <w:tc>
          <w:tcPr>
            <w:tcW w:w="0" w:type="auto"/>
          </w:tcPr>
          <w:p w14:paraId="08D414FB" w14:textId="77777777" w:rsidR="007C70C3" w:rsidRDefault="00AB6C00">
            <w:pPr>
              <w:pStyle w:val="Compact"/>
            </w:pPr>
            <w:r>
              <w:t>side by side maps of relative risk of lung cancer for men vs women for 2004 to 2008 [</w:t>
            </w:r>
            <w:hyperlink w:anchor="ref-cancerSpain">
              <w:r>
                <w:rPr>
                  <w:rStyle w:val="Hyperlink"/>
                </w:rPr>
                <w:t>15</w:t>
              </w:r>
            </w:hyperlink>
            <w:r>
              <w:t>].</w:t>
            </w:r>
          </w:p>
        </w:tc>
        <w:tc>
          <w:tcPr>
            <w:tcW w:w="0" w:type="auto"/>
          </w:tcPr>
          <w:p w14:paraId="4B35A033" w14:textId="77777777" w:rsidR="007C70C3" w:rsidRDefault="00EB516A">
            <w:pPr>
              <w:pStyle w:val="Compact"/>
            </w:pPr>
            <w:hyperlink r:id="rId16">
              <w:r w:rsidR="00AB6C00">
                <w:rPr>
                  <w:rStyle w:val="Hyperlink"/>
                </w:rPr>
                <w:t>Map of cancer mortality rates in Spain</w:t>
              </w:r>
            </w:hyperlink>
          </w:p>
        </w:tc>
      </w:tr>
      <w:tr w:rsidR="007C70C3" w14:paraId="66D8F333" w14:textId="77777777">
        <w:tc>
          <w:tcPr>
            <w:tcW w:w="0" w:type="auto"/>
          </w:tcPr>
          <w:p w14:paraId="00D2F9D8" w14:textId="77777777" w:rsidR="007C70C3" w:rsidRDefault="00AB6C00">
            <w:pPr>
              <w:pStyle w:val="Compact"/>
              <w:jc w:val="center"/>
            </w:pPr>
            <w:r>
              <w:t>1g</w:t>
            </w:r>
          </w:p>
        </w:tc>
        <w:tc>
          <w:tcPr>
            <w:tcW w:w="0" w:type="auto"/>
          </w:tcPr>
          <w:p w14:paraId="38C77869" w14:textId="77777777" w:rsidR="007C70C3" w:rsidRDefault="00AB6C00">
            <w:pPr>
              <w:pStyle w:val="Compact"/>
            </w:pPr>
            <w:r>
              <w:t>Atlas of Childhood Cancer in Ontario</w:t>
            </w:r>
          </w:p>
        </w:tc>
        <w:tc>
          <w:tcPr>
            <w:tcW w:w="0" w:type="auto"/>
          </w:tcPr>
          <w:p w14:paraId="57631CAD" w14:textId="77777777" w:rsidR="007C70C3" w:rsidRDefault="00AB6C00">
            <w:pPr>
              <w:pStyle w:val="Compact"/>
            </w:pPr>
            <w:r>
              <w:t>the incidence rate of childhood cancers per 100,000 (by census division) for children aged 0-14, in Ontario from 1995 to 2004 [</w:t>
            </w:r>
            <w:hyperlink w:anchor="ref-OntarioPediatric">
              <w:r>
                <w:rPr>
                  <w:rStyle w:val="Hyperlink"/>
                </w:rPr>
                <w:t>16</w:t>
              </w:r>
            </w:hyperlink>
            <w:r>
              <w:t>].</w:t>
            </w:r>
          </w:p>
        </w:tc>
        <w:tc>
          <w:tcPr>
            <w:tcW w:w="0" w:type="auto"/>
          </w:tcPr>
          <w:p w14:paraId="104FF78F" w14:textId="77777777" w:rsidR="007C70C3" w:rsidRDefault="00EB516A">
            <w:pPr>
              <w:pStyle w:val="Compact"/>
            </w:pPr>
            <w:hyperlink r:id="rId17">
              <w:r w:rsidR="00AB6C00">
                <w:rPr>
                  <w:rStyle w:val="Hyperlink"/>
                </w:rPr>
                <w:t>The Pediatric Oncology Group of Ontario Networked Information System</w:t>
              </w:r>
            </w:hyperlink>
          </w:p>
        </w:tc>
      </w:tr>
    </w:tbl>
    <w:p w14:paraId="2BF6EBF5" w14:textId="77777777" w:rsidR="007C70C3" w:rsidRDefault="00AB6C00">
      <w:pPr>
        <w:pStyle w:val="BodyText"/>
      </w:pPr>
      <w:r>
        <w:lastRenderedPageBreak/>
        <w:t>Epidemiologists and statisticians have developed the statistics used to communicate the burden of cancer over several decades. Table 2 summarizes the measures commonly presented in published cancer atlases. Mortality rates are commonly presented as relative rates of risk across the population and age-adjusted to correct for the higher prevalence of cancers in older populations. As described in Howe [</w:t>
      </w:r>
      <w:hyperlink w:anchor="ref-HEDP">
        <w:r>
          <w:rPr>
            <w:rStyle w:val="Hyperlink"/>
          </w:rPr>
          <w:t>17</w:t>
        </w:r>
      </w:hyperlink>
      <w:r>
        <w:t>], Englishman P. Stocks advanced the field of mortality statistics by introducing the standardized mortality ratios in the 1930s, which is an improvement on crude death rates.</w:t>
      </w:r>
    </w:p>
    <w:p w14:paraId="3AC6D638" w14:textId="77777777" w:rsidR="007C70C3" w:rsidRDefault="00AB6C00">
      <w:pPr>
        <w:pStyle w:val="TableCaption"/>
      </w:pPr>
      <w:commentRangeStart w:id="38"/>
      <w:r>
        <w:t xml:space="preserve">Table 2:  </w:t>
      </w:r>
      <w:commentRangeStart w:id="39"/>
      <w:r>
        <w:t>Common measures for reporting cancer information</w:t>
      </w:r>
      <w:commentRangeEnd w:id="38"/>
      <w:r w:rsidR="00601546">
        <w:rPr>
          <w:rStyle w:val="CommentReference"/>
          <w:i w:val="0"/>
        </w:rPr>
        <w:commentReference w:id="38"/>
      </w:r>
      <w:r>
        <w:t>.</w:t>
      </w:r>
      <w:commentRangeEnd w:id="39"/>
      <w:r w:rsidR="0072741E">
        <w:rPr>
          <w:rStyle w:val="CommentReference"/>
          <w:i w:val="0"/>
        </w:rPr>
        <w:commentReference w:id="39"/>
      </w:r>
    </w:p>
    <w:tbl>
      <w:tblPr>
        <w:tblStyle w:val="Table"/>
        <w:tblW w:w="5000" w:type="pct"/>
        <w:tblLook w:val="07E0" w:firstRow="1" w:lastRow="1" w:firstColumn="1" w:lastColumn="1" w:noHBand="1" w:noVBand="1"/>
      </w:tblPr>
      <w:tblGrid>
        <w:gridCol w:w="2635"/>
        <w:gridCol w:w="6005"/>
      </w:tblGrid>
      <w:tr w:rsidR="000A76CE" w14:paraId="4E85858C" w14:textId="77777777">
        <w:tc>
          <w:tcPr>
            <w:tcW w:w="0" w:type="auto"/>
            <w:tcBorders>
              <w:bottom w:val="single" w:sz="0" w:space="0" w:color="auto"/>
            </w:tcBorders>
            <w:vAlign w:val="bottom"/>
          </w:tcPr>
          <w:p w14:paraId="7914EF5E" w14:textId="77777777" w:rsidR="007C70C3" w:rsidRDefault="00AB6C00">
            <w:pPr>
              <w:pStyle w:val="Compact"/>
            </w:pPr>
            <w:r>
              <w:t>Measure</w:t>
            </w:r>
          </w:p>
        </w:tc>
        <w:tc>
          <w:tcPr>
            <w:tcW w:w="0" w:type="auto"/>
            <w:tcBorders>
              <w:bottom w:val="single" w:sz="0" w:space="0" w:color="auto"/>
            </w:tcBorders>
            <w:vAlign w:val="bottom"/>
          </w:tcPr>
          <w:p w14:paraId="332FDEDD" w14:textId="77777777" w:rsidR="007C70C3" w:rsidRDefault="00AB6C00">
            <w:pPr>
              <w:pStyle w:val="Compact"/>
            </w:pPr>
            <w:r>
              <w:t>Details</w:t>
            </w:r>
          </w:p>
        </w:tc>
      </w:tr>
      <w:tr w:rsidR="000A76CE" w14:paraId="5CEB8FCB" w14:textId="77777777">
        <w:tc>
          <w:tcPr>
            <w:tcW w:w="0" w:type="auto"/>
          </w:tcPr>
          <w:p w14:paraId="73612DB7" w14:textId="3DCBCEB5" w:rsidR="007C70C3" w:rsidRDefault="00AB6C00">
            <w:pPr>
              <w:pStyle w:val="Compact"/>
            </w:pPr>
            <w:r>
              <w:t>1. Count</w:t>
            </w:r>
          </w:p>
        </w:tc>
        <w:tc>
          <w:tcPr>
            <w:tcW w:w="0" w:type="auto"/>
          </w:tcPr>
          <w:p w14:paraId="7223A7DC" w14:textId="77777777" w:rsidR="007C70C3" w:rsidRDefault="00AB6C00">
            <w:pPr>
              <w:pStyle w:val="Compact"/>
            </w:pPr>
            <w:r>
              <w:t>Crude cancer counts</w:t>
            </w:r>
          </w:p>
        </w:tc>
      </w:tr>
      <w:tr w:rsidR="000A76CE" w14:paraId="4CF600CD" w14:textId="77777777">
        <w:tc>
          <w:tcPr>
            <w:tcW w:w="0" w:type="auto"/>
          </w:tcPr>
          <w:p w14:paraId="53F835BD" w14:textId="77777777" w:rsidR="007C70C3" w:rsidRDefault="00AB6C00">
            <w:pPr>
              <w:pStyle w:val="Compact"/>
            </w:pPr>
            <w:r>
              <w:t>2. Rate per 100,000</w:t>
            </w:r>
          </w:p>
        </w:tc>
        <w:tc>
          <w:tcPr>
            <w:tcW w:w="0" w:type="auto"/>
          </w:tcPr>
          <w:p w14:paraId="74326913" w14:textId="77777777" w:rsidR="007C70C3" w:rsidRDefault="00AB6C00">
            <w:pPr>
              <w:pStyle w:val="Compact"/>
            </w:pPr>
            <w:r>
              <w:t>Cancer incidence per 100,000 population</w:t>
            </w:r>
          </w:p>
        </w:tc>
      </w:tr>
      <w:tr w:rsidR="000A76CE" w14:paraId="1EC2FB52" w14:textId="77777777">
        <w:tc>
          <w:tcPr>
            <w:tcW w:w="0" w:type="auto"/>
          </w:tcPr>
          <w:p w14:paraId="14899EE7" w14:textId="77777777" w:rsidR="007C70C3" w:rsidRDefault="00AB6C00">
            <w:pPr>
              <w:pStyle w:val="Compact"/>
            </w:pPr>
            <w:r>
              <w:t>3. IR (Incidence Ratio)</w:t>
            </w:r>
          </w:p>
        </w:tc>
        <w:tc>
          <w:tcPr>
            <w:tcW w:w="0" w:type="auto"/>
          </w:tcPr>
          <w:p w14:paraId="7EA1C301" w14:textId="77777777" w:rsidR="007C70C3" w:rsidRDefault="00AB6C00">
            <w:pPr>
              <w:pStyle w:val="Compact"/>
            </w:pPr>
            <w:commentRangeStart w:id="40"/>
            <m:oMath>
              <m:r>
                <w:rPr>
                  <w:rFonts w:ascii="Cambria Math" w:hAnsi="Cambria Math"/>
                </w:rPr>
                <m:t>(IR</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(Incidence Rate</m:t>
                  </m:r>
                  <m:sSub>
                    <m:sSubPr>
                      <m:ctrlPr>
                        <w:rPr>
                          <w:rFonts w:ascii="Cambria Math" w:hAnsi="Cambria Math"/>
                        </w:rPr>
                      </m:ctrlPr>
                    </m:sSubPr>
                    <m:e>
                      <m:r>
                        <w:rPr>
                          <w:rFonts w:ascii="Cambria Math" w:hAnsi="Cambria Math"/>
                        </w:rPr>
                        <m:t>)</m:t>
                      </m:r>
                    </m:e>
                    <m:sub>
                      <m:r>
                        <w:rPr>
                          <w:rFonts w:ascii="Cambria Math" w:hAnsi="Cambria Math"/>
                        </w:rPr>
                        <m:t>i</m:t>
                      </m:r>
                    </m:sub>
                  </m:sSub>
                </m:num>
                <m:den>
                  <m:r>
                    <w:rPr>
                      <w:rFonts w:ascii="Cambria Math" w:hAnsi="Cambria Math"/>
                    </w:rPr>
                    <m:t>Average Incidence Rate</m:t>
                  </m:r>
                </m:den>
              </m:f>
            </m:oMath>
            <w:r>
              <w:t>,</w:t>
            </w:r>
            <w:commentRangeEnd w:id="40"/>
            <w:r w:rsidR="00601546">
              <w:rPr>
                <w:rStyle w:val="CommentReference"/>
              </w:rPr>
              <w:commentReference w:id="40"/>
            </w:r>
          </w:p>
        </w:tc>
      </w:tr>
      <w:tr w:rsidR="000A76CE" w14:paraId="1BED7B3E" w14:textId="77777777">
        <w:tc>
          <w:tcPr>
            <w:tcW w:w="0" w:type="auto"/>
          </w:tcPr>
          <w:p w14:paraId="3930394E" w14:textId="77777777" w:rsidR="007C70C3" w:rsidRDefault="007C70C3"/>
        </w:tc>
        <w:tc>
          <w:tcPr>
            <w:tcW w:w="0" w:type="auto"/>
          </w:tcPr>
          <w:p w14:paraId="0A1327E0" w14:textId="56BFC18A" w:rsidR="007C70C3" w:rsidRDefault="00AB6C00">
            <w:pPr>
              <w:pStyle w:val="Compact"/>
            </w:pPr>
            <w:commentRangeStart w:id="41"/>
            <w:r>
              <w:t xml:space="preserve">The cancer incidence rate in region </w:t>
            </w:r>
            <m:oMath>
              <m:r>
                <w:rPr>
                  <w:rFonts w:ascii="Cambria Math" w:hAnsi="Cambria Math"/>
                </w:rPr>
                <m:t>i</m:t>
              </m:r>
            </m:oMath>
            <w:r>
              <w:t xml:space="preserve"> </w:t>
            </w:r>
            <w:ins w:id="42" w:author="Author">
              <w:r w:rsidR="00B84D69">
                <w:t xml:space="preserve">divided by </w:t>
              </w:r>
            </w:ins>
            <w:del w:id="43" w:author="Author">
              <w:r w:rsidDel="00B84D69">
                <w:delText xml:space="preserve">over </w:delText>
              </w:r>
            </w:del>
            <w:r>
              <w:t>the average cancer incidence rate for all of the regions</w:t>
            </w:r>
            <w:commentRangeEnd w:id="41"/>
            <w:r w:rsidR="00B84D69">
              <w:rPr>
                <w:rStyle w:val="CommentReference"/>
              </w:rPr>
              <w:commentReference w:id="41"/>
            </w:r>
          </w:p>
        </w:tc>
      </w:tr>
      <w:tr w:rsidR="000A76CE" w14:paraId="3F3059AE" w14:textId="77777777">
        <w:tc>
          <w:tcPr>
            <w:tcW w:w="0" w:type="auto"/>
          </w:tcPr>
          <w:p w14:paraId="009DBC37" w14:textId="50969E15" w:rsidR="007C70C3" w:rsidRDefault="00AB6C00">
            <w:pPr>
              <w:pStyle w:val="Compact"/>
            </w:pPr>
            <w:r>
              <w:t>4. Age-</w:t>
            </w:r>
            <w:ins w:id="44" w:author="Author">
              <w:r w:rsidR="00B84D69">
                <w:t>standardized</w:t>
              </w:r>
            </w:ins>
            <w:del w:id="45" w:author="Author">
              <w:r w:rsidDel="00B84D69">
                <w:delText>Adjusted</w:delText>
              </w:r>
            </w:del>
            <w:r>
              <w:t xml:space="preserve"> Rate per 100,000</w:t>
            </w:r>
          </w:p>
        </w:tc>
        <w:tc>
          <w:tcPr>
            <w:tcW w:w="0" w:type="auto"/>
          </w:tcPr>
          <w:p w14:paraId="3E4A306B" w14:textId="77777777" w:rsidR="007C70C3" w:rsidRDefault="00AB6C00">
            <w:pPr>
              <w:pStyle w:val="Compact"/>
            </w:pPr>
            <w:r>
              <w:t xml:space="preserve">Standardized by age structure </w:t>
            </w:r>
            <w:commentRangeStart w:id="46"/>
            <w:r>
              <w:t>or region</w:t>
            </w:r>
            <w:commentRangeEnd w:id="46"/>
            <w:r w:rsidR="00B84D69">
              <w:rPr>
                <w:rStyle w:val="CommentReference"/>
              </w:rPr>
              <w:commentReference w:id="46"/>
            </w:r>
          </w:p>
        </w:tc>
      </w:tr>
      <w:tr w:rsidR="000A76CE" w14:paraId="218D7549" w14:textId="77777777">
        <w:tc>
          <w:tcPr>
            <w:tcW w:w="0" w:type="auto"/>
          </w:tcPr>
          <w:p w14:paraId="3CED413A" w14:textId="209C935C" w:rsidR="007C70C3" w:rsidRDefault="00AB6C00">
            <w:pPr>
              <w:pStyle w:val="Compact"/>
            </w:pPr>
            <w:r>
              <w:t>5. Age-</w:t>
            </w:r>
            <w:ins w:id="47" w:author="Author">
              <w:r w:rsidR="00B84D69">
                <w:t>standardized</w:t>
              </w:r>
            </w:ins>
            <w:del w:id="48" w:author="Author">
              <w:r w:rsidDel="00B84D69">
                <w:delText>Adjusted</w:delText>
              </w:r>
            </w:del>
            <w:r>
              <w:t xml:space="preserve"> Relative Risk</w:t>
            </w:r>
          </w:p>
        </w:tc>
        <w:tc>
          <w:tcPr>
            <w:tcW w:w="0" w:type="auto"/>
          </w:tcPr>
          <w:p w14:paraId="74EC1FD0" w14:textId="77777777" w:rsidR="007C70C3" w:rsidRDefault="00AB6C00">
            <w:pPr>
              <w:pStyle w:val="Compact"/>
            </w:pPr>
            <w:commentRangeStart w:id="49"/>
            <w:r>
              <w:t xml:space="preserve">Standardized by age structure in each region </w:t>
            </w:r>
            <m:oMath>
              <m:r>
                <w:rPr>
                  <w:rFonts w:ascii="Cambria Math" w:hAnsi="Cambria Math"/>
                </w:rPr>
                <m:t>i</m:t>
              </m:r>
              <w:commentRangeEnd w:id="49"/>
              <m:r>
                <m:rPr>
                  <m:sty m:val="p"/>
                </m:rPr>
                <w:rPr>
                  <w:rStyle w:val="CommentReference"/>
                </w:rPr>
                <w:commentReference w:id="49"/>
              </m:r>
            </m:oMath>
          </w:p>
        </w:tc>
      </w:tr>
      <w:tr w:rsidR="000A76CE" w14:paraId="73819AD9" w14:textId="77777777">
        <w:tc>
          <w:tcPr>
            <w:tcW w:w="0" w:type="auto"/>
          </w:tcPr>
          <w:p w14:paraId="4AD93BC6" w14:textId="77777777" w:rsidR="007C70C3" w:rsidRDefault="00AB6C00">
            <w:pPr>
              <w:pStyle w:val="Compact"/>
            </w:pPr>
            <w:commentRangeStart w:id="50"/>
            <w:r>
              <w:t>6. SIR (Standardized Incidence Ratio)</w:t>
            </w:r>
            <w:commentRangeEnd w:id="50"/>
            <w:r w:rsidR="00601546">
              <w:rPr>
                <w:rStyle w:val="CommentReference"/>
              </w:rPr>
              <w:commentReference w:id="50"/>
            </w:r>
          </w:p>
        </w:tc>
        <w:tc>
          <w:tcPr>
            <w:tcW w:w="0" w:type="auto"/>
          </w:tcPr>
          <w:p w14:paraId="0AD6F4FF" w14:textId="08213265" w:rsidR="007C70C3" w:rsidRDefault="00AB6C00">
            <w:pPr>
              <w:pStyle w:val="Compact"/>
            </w:pPr>
            <w:commentRangeStart w:id="51"/>
            <w:r>
              <w:t xml:space="preserve">Incidence </w:t>
            </w:r>
            <w:ins w:id="52" w:author="Author">
              <w:r w:rsidR="000A76CE">
                <w:t xml:space="preserve">in each region </w:t>
              </w:r>
              <m:oMath>
                <m:r>
                  <w:rPr>
                    <w:rFonts w:ascii="Cambria Math" w:hAnsi="Cambria Math"/>
                  </w:rPr>
                  <m:t>i</m:t>
                </m:r>
                <w:commentRangeStart w:id="53"/>
                <w:commentRangeEnd w:id="53"/>
                <m:r>
                  <m:rPr>
                    <m:sty m:val="p"/>
                  </m:rPr>
                  <w:rPr>
                    <w:rStyle w:val="CommentReference"/>
                  </w:rPr>
                  <w:commentReference w:id="53"/>
                </m:r>
                <m:r>
                  <w:rPr>
                    <w:rFonts w:ascii="Cambria Math" w:hAnsi="Cambria Math"/>
                  </w:rPr>
                  <m:t xml:space="preserve"> </m:t>
                </m:r>
              </m:oMath>
            </w:ins>
            <w:r>
              <w:t xml:space="preserve">standardized by population </w:t>
            </w:r>
            <w:del w:id="54" w:author="Author">
              <w:r w:rsidDel="000A76CE">
                <w:delText>at risk</w:delText>
              </w:r>
            </w:del>
            <w:ins w:id="55" w:author="Author">
              <w:r w:rsidR="000A76CE">
                <w:t>age-structure</w:t>
              </w:r>
            </w:ins>
            <w:r>
              <w:t xml:space="preserve"> </w:t>
            </w:r>
            <w:del w:id="56" w:author="Author">
              <w:r w:rsidDel="000A76CE">
                <w:delText xml:space="preserve">in each region </w:delText>
              </w:r>
              <m:oMath>
                <m:r>
                  <w:rPr>
                    <w:rFonts w:ascii="Cambria Math" w:hAnsi="Cambria Math"/>
                  </w:rPr>
                  <m:t>i</m:t>
                </m:r>
                <w:commentRangeEnd w:id="51"/>
                <m:r>
                  <m:rPr>
                    <m:sty m:val="p"/>
                  </m:rPr>
                  <w:rPr>
                    <w:rStyle w:val="CommentReference"/>
                  </w:rPr>
                  <w:commentReference w:id="51"/>
                </m:r>
              </m:oMath>
            </w:del>
          </w:p>
        </w:tc>
      </w:tr>
      <w:tr w:rsidR="000A76CE" w14:paraId="7D4FECA2" w14:textId="77777777">
        <w:tc>
          <w:tcPr>
            <w:tcW w:w="0" w:type="auto"/>
          </w:tcPr>
          <w:p w14:paraId="4E1E6A39" w14:textId="77777777" w:rsidR="007C70C3" w:rsidRDefault="00AB6C00">
            <w:pPr>
              <w:pStyle w:val="Compact"/>
            </w:pPr>
            <w:commentRangeStart w:id="57"/>
            <w:commentRangeStart w:id="58"/>
            <w:r>
              <w:t>7. Below or above Expected</w:t>
            </w:r>
          </w:p>
        </w:tc>
        <w:tc>
          <w:tcPr>
            <w:tcW w:w="0" w:type="auto"/>
          </w:tcPr>
          <w:p w14:paraId="7FDDDC0D" w14:textId="77777777" w:rsidR="007C70C3" w:rsidRDefault="00AB6C00">
            <w:pPr>
              <w:pStyle w:val="Compact"/>
            </w:pPr>
            <w:r>
              <w:t>An alternative expression of the SIR</w:t>
            </w:r>
            <w:commentRangeEnd w:id="57"/>
            <w:r w:rsidR="0072741E">
              <w:rPr>
                <w:rStyle w:val="CommentReference"/>
              </w:rPr>
              <w:commentReference w:id="57"/>
            </w:r>
            <w:r w:rsidR="00443A96">
              <w:rPr>
                <w:rStyle w:val="CommentReference"/>
              </w:rPr>
              <w:commentReference w:id="58"/>
            </w:r>
          </w:p>
        </w:tc>
      </w:tr>
      <w:commentRangeEnd w:id="58"/>
      <w:tr w:rsidR="000A76CE" w14:paraId="4059C710" w14:textId="77777777">
        <w:tc>
          <w:tcPr>
            <w:tcW w:w="0" w:type="auto"/>
          </w:tcPr>
          <w:p w14:paraId="7E360440" w14:textId="77777777" w:rsidR="007C70C3" w:rsidRDefault="00AB6C00">
            <w:pPr>
              <w:pStyle w:val="Compact"/>
            </w:pPr>
            <w:r>
              <w:t>8. RER</w:t>
            </w:r>
          </w:p>
        </w:tc>
        <w:tc>
          <w:tcPr>
            <w:tcW w:w="0" w:type="auto"/>
          </w:tcPr>
          <w:p w14:paraId="794DFFC3" w14:textId="62CD31B3" w:rsidR="007C70C3" w:rsidRDefault="00AB6C00">
            <w:pPr>
              <w:pStyle w:val="Compact"/>
            </w:pPr>
            <w:commentRangeStart w:id="59"/>
            <m:oMathPara>
              <m:oMath>
                <m:r>
                  <w:rPr>
                    <w:rFonts w:ascii="Cambria Math" w:hAnsi="Cambria Math"/>
                  </w:rPr>
                  <m:t>RER</m:t>
                </m:r>
                <w:commentRangeEnd w:id="59"/>
                <m:r>
                  <m:rPr>
                    <m:sty m:val="p"/>
                  </m:rPr>
                  <w:rPr>
                    <w:rStyle w:val="CommentReference"/>
                  </w:rPr>
                  <w:commentReference w:id="59"/>
                </m:r>
                <m:r>
                  <w:rPr>
                    <w:rFonts w:ascii="Cambria Math" w:hAnsi="Cambria Math"/>
                  </w:rPr>
                  <m:t>=</m:t>
                </m:r>
                <m:f>
                  <m:fPr>
                    <m:ctrlPr>
                      <w:rPr>
                        <w:rFonts w:ascii="Cambria Math" w:hAnsi="Cambria Math"/>
                      </w:rPr>
                    </m:ctrlPr>
                  </m:fPr>
                  <m:num>
                    <m:r>
                      <w:rPr>
                        <w:rFonts w:ascii="Cambria Math" w:hAnsi="Cambria Math"/>
                      </w:rPr>
                      <m:t>(Cancer related mortality</m:t>
                    </m:r>
                    <m:sSub>
                      <m:sSubPr>
                        <m:ctrlPr>
                          <w:rPr>
                            <w:rFonts w:ascii="Cambria Math" w:hAnsi="Cambria Math"/>
                          </w:rPr>
                        </m:ctrlPr>
                      </m:sSubPr>
                      <m:e>
                        <m:r>
                          <w:ins w:id="60" w:author="Author">
                            <w:rPr>
                              <w:rFonts w:ascii="Cambria Math" w:hAnsi="Cambria Math"/>
                            </w:rPr>
                            <m:t xml:space="preserve"> in 5 years</m:t>
                          </w:ins>
                        </m:r>
                        <m:r>
                          <w:rPr>
                            <w:rFonts w:ascii="Cambria Math" w:hAnsi="Cambria Math"/>
                          </w:rPr>
                          <m:t>)</m:t>
                        </m:r>
                      </m:e>
                      <m:sub>
                        <m:r>
                          <w:rPr>
                            <w:rFonts w:ascii="Cambria Math" w:hAnsi="Cambria Math"/>
                          </w:rPr>
                          <m:t>i</m:t>
                        </m:r>
                      </m:sub>
                    </m:sSub>
                  </m:num>
                  <m:den>
                    <m:r>
                      <w:rPr>
                        <w:rFonts w:ascii="Cambria Math" w:hAnsi="Cambria Math"/>
                      </w:rPr>
                      <m:t>Average cancer related mortality</m:t>
                    </m:r>
                    <m:r>
                      <w:ins w:id="61" w:author="Author">
                        <w:rPr>
                          <w:rFonts w:ascii="Cambria Math" w:hAnsi="Cambria Math"/>
                        </w:rPr>
                        <m:t xml:space="preserve"> in 5 years</m:t>
                      </w:ins>
                    </m:r>
                  </m:den>
                </m:f>
              </m:oMath>
            </m:oMathPara>
          </w:p>
        </w:tc>
      </w:tr>
      <w:tr w:rsidR="000A76CE" w14:paraId="7FB6D0ED" w14:textId="77777777">
        <w:tc>
          <w:tcPr>
            <w:tcW w:w="0" w:type="auto"/>
          </w:tcPr>
          <w:p w14:paraId="4F3687F4" w14:textId="77777777" w:rsidR="007C70C3" w:rsidRDefault="00AB6C00">
            <w:pPr>
              <w:pStyle w:val="Compact"/>
            </w:pPr>
            <w:r>
              <w:t>(Relative Excess Risk)</w:t>
            </w:r>
          </w:p>
        </w:tc>
        <w:tc>
          <w:tcPr>
            <w:tcW w:w="0" w:type="auto"/>
          </w:tcPr>
          <w:p w14:paraId="7A0A7EFE" w14:textId="2A4D4D45" w:rsidR="007C70C3" w:rsidRDefault="00601546">
            <w:pPr>
              <w:pStyle w:val="Compact"/>
            </w:pPr>
            <w:ins w:id="62" w:author="Author">
              <w:r>
                <w:t xml:space="preserve">An estimate of cancer survival, which </w:t>
              </w:r>
            </w:ins>
            <w:del w:id="63" w:author="Author">
              <w:r w:rsidR="00AB6C00" w:rsidDel="00601546">
                <w:delText>R</w:delText>
              </w:r>
            </w:del>
            <w:ins w:id="64" w:author="Author">
              <w:r>
                <w:t>r</w:t>
              </w:r>
            </w:ins>
            <w:r w:rsidR="00AB6C00">
              <w:t>epresents the estimate of cancer-related mortality within five years of diagnosis. Also referred to as ‘excess hazard ratio’</w:t>
            </w:r>
          </w:p>
        </w:tc>
      </w:tr>
    </w:tbl>
    <w:p w14:paraId="237A21A4" w14:textId="498F08AA" w:rsidR="007C70C3" w:rsidRDefault="00AB6C00">
      <w:pPr>
        <w:pStyle w:val="BodyText"/>
      </w:pPr>
      <w:r>
        <w:t>Roberts [</w:t>
      </w:r>
      <w:hyperlink w:anchor="ref-roberts2019communication">
        <w:r>
          <w:rPr>
            <w:rStyle w:val="Hyperlink"/>
          </w:rPr>
          <w:t>18</w:t>
        </w:r>
      </w:hyperlink>
      <w:r>
        <w:t xml:space="preserve">] 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 displays a subset of maps from these atlases, the selection varies in the geographies explored. Figure 1b shows </w:t>
      </w:r>
      <w:proofErr w:type="spellStart"/>
      <w:r>
        <w:t>Globocan</w:t>
      </w:r>
      <w:proofErr w:type="spellEnd"/>
      <w:r>
        <w:t xml:space="preserve"> 2018 [</w:t>
      </w:r>
      <w:hyperlink w:anchor="ref-Globocan">
        <w:r>
          <w:rPr>
            <w:rStyle w:val="Hyperlink"/>
          </w:rPr>
          <w:t>11</w:t>
        </w:r>
      </w:hyperlink>
      <w:r>
        <w:t xml:space="preserve">] which explores Estimated Cancer Incidence, Mortality and Prevalence Worldwide using </w:t>
      </w:r>
      <w:ins w:id="65" w:author="Author">
        <w:r w:rsidR="000A76CE">
          <w:t xml:space="preserve">estimates </w:t>
        </w:r>
      </w:ins>
      <w:del w:id="66" w:author="Author">
        <w:r w:rsidDel="000A76CE">
          <w:delText xml:space="preserve">data </w:delText>
        </w:r>
      </w:del>
      <w:ins w:id="67" w:author="Author">
        <w:r w:rsidR="000A76CE">
          <w:t>based on available country</w:t>
        </w:r>
      </w:ins>
      <w:del w:id="68" w:author="Author">
        <w:r w:rsidDel="000A76CE">
          <w:delText>sourced from</w:delText>
        </w:r>
      </w:del>
      <w:r>
        <w:t xml:space="preserve"> cancer registries</w:t>
      </w:r>
      <w:del w:id="69" w:author="Author">
        <w:r w:rsidDel="000A76CE">
          <w:delText xml:space="preserve"> of each country</w:delText>
        </w:r>
      </w:del>
      <w:r>
        <w:t xml:space="preserve">. The Bowel Cancer Australia Atlas in Figure 1d presents an example of a cancer specific atlas – it shows the </w:t>
      </w:r>
      <w:del w:id="70" w:author="Author">
        <w:r w:rsidDel="000A76CE">
          <w:delText xml:space="preserve">average </w:delText>
        </w:r>
      </w:del>
      <w:r>
        <w:t>Standardized Incidence Ratio of colorectal cancer for Australian males from 2006 to 2010 [</w:t>
      </w:r>
      <w:hyperlink w:anchor="ref-Bowel">
        <w:r>
          <w:rPr>
            <w:rStyle w:val="Hyperlink"/>
          </w:rPr>
          <w:t>13</w:t>
        </w:r>
      </w:hyperlink>
      <w:r>
        <w:t xml:space="preserve">]. Like many of the atlases examined, there is a choice of </w:t>
      </w:r>
      <w:commentRangeStart w:id="71"/>
      <w:r>
        <w:t xml:space="preserve">gender </w:t>
      </w:r>
      <w:commentRangeEnd w:id="71"/>
      <w:r w:rsidR="00B84D69">
        <w:rPr>
          <w:rStyle w:val="CommentReference"/>
        </w:rPr>
        <w:commentReference w:id="71"/>
      </w:r>
      <w:r>
        <w:t xml:space="preserve">displayed in the Bowel Cancer Atlas. </w:t>
      </w:r>
      <w:r>
        <w:lastRenderedPageBreak/>
        <w:t>Gender is displayed in side-by-side maps in the Map of Cancer Mortality Rates in Spain (Figure 1f) [</w:t>
      </w:r>
      <w:hyperlink w:anchor="ref-cancerSpain">
        <w:r>
          <w:rPr>
            <w:rStyle w:val="Hyperlink"/>
          </w:rPr>
          <w:t>15</w:t>
        </w:r>
      </w:hyperlink>
      <w:r>
        <w:t>].</w:t>
      </w:r>
    </w:p>
    <w:p w14:paraId="1F6948B4" w14:textId="4B07A22F" w:rsidR="007C70C3" w:rsidRDefault="00AB6C00">
      <w:pPr>
        <w:pStyle w:val="BodyText"/>
      </w:pPr>
      <w:r>
        <w:t>Resolution of the maps varies greatly. Figure 1b shows global information at a national level. The United States Cancer Statistics [</w:t>
      </w:r>
      <w:hyperlink w:anchor="ref-USInteractive">
        <w:r>
          <w:rPr>
            <w:rStyle w:val="Hyperlink"/>
          </w:rPr>
          <w:t>14</w:t>
        </w:r>
      </w:hyperlink>
      <w:r>
        <w:t>] shows data aggregated at the state level</w:t>
      </w:r>
      <w:ins w:id="72" w:author="Author">
        <w:r w:rsidR="000A76CE">
          <w:t xml:space="preserve"> (n=xx)</w:t>
        </w:r>
      </w:ins>
      <w:r>
        <w:t>. The Environment and Health Atlas of England and Wales [</w:t>
      </w:r>
      <w:hyperlink w:anchor="ref-EnvEnglandWales2">
        <w:r>
          <w:rPr>
            <w:rStyle w:val="Hyperlink"/>
          </w:rPr>
          <w:t>10</w:t>
        </w:r>
      </w:hyperlink>
      <w:r>
        <w:t>] (Figure 1a) shows the relative risk for women developing lung cancer at a neighborhood (small-area) scale</w:t>
      </w:r>
      <w:ins w:id="73" w:author="Author">
        <w:r w:rsidR="000A76CE">
          <w:t xml:space="preserve"> (n=xxx)</w:t>
        </w:r>
      </w:ins>
      <w:r>
        <w:t xml:space="preserve">. The Atlas of Cancer in Queensland (Figure 1c) shows the relative incidence ratio of lung cancer in males for each Statistical </w:t>
      </w:r>
      <w:del w:id="74" w:author="Author">
        <w:r w:rsidDel="000A76CE">
          <w:delText xml:space="preserve">Area at Level 2 </w:delText>
        </w:r>
      </w:del>
      <w:ins w:id="75" w:author="Author">
        <w:r w:rsidR="000A76CE">
          <w:t xml:space="preserve">Local Area </w:t>
        </w:r>
      </w:ins>
      <w:commentRangeStart w:id="76"/>
      <w:r>
        <w:t>[</w:t>
      </w:r>
      <w:hyperlink w:anchor="ref-abs2016">
        <w:r>
          <w:rPr>
            <w:rStyle w:val="Hyperlink"/>
          </w:rPr>
          <w:t>19</w:t>
        </w:r>
      </w:hyperlink>
      <w:r>
        <w:t xml:space="preserve">] </w:t>
      </w:r>
      <w:commentRangeEnd w:id="76"/>
      <w:r w:rsidR="000A76CE">
        <w:rPr>
          <w:rStyle w:val="CommentReference"/>
        </w:rPr>
        <w:commentReference w:id="76"/>
      </w:r>
      <w:r>
        <w:t>in the state of Queensland within Australia [</w:t>
      </w:r>
      <w:hyperlink w:anchor="ref-QLDcancerAtlas">
        <w:r>
          <w:rPr>
            <w:rStyle w:val="Hyperlink"/>
          </w:rPr>
          <w:t>12</w:t>
        </w:r>
      </w:hyperlink>
      <w:r>
        <w:t>]</w:t>
      </w:r>
      <w:ins w:id="77" w:author="Author">
        <w:r w:rsidR="000A76CE">
          <w:t xml:space="preserve"> (n=4</w:t>
        </w:r>
        <w:r w:rsidR="00596373">
          <w:t>xx)</w:t>
        </w:r>
      </w:ins>
      <w:r>
        <w:t>.</w:t>
      </w:r>
    </w:p>
    <w:p w14:paraId="2516D6BE" w14:textId="7EE5B47F" w:rsidR="007C70C3" w:rsidRDefault="00AB6C00">
      <w:pPr>
        <w:pStyle w:val="BodyText"/>
        <w:rPr>
          <w:ins w:id="78" w:author="Author"/>
        </w:rPr>
      </w:pPr>
      <w:r>
        <w:t>Age-specific atlases are less common. Figure 1g displays Atlas of Childhood Cancer in Ontario, this communicates the incidence rate of childhood cancers per 100,000 (by census division) for children aged 0-14, in Ontario from 1995 to 2004 [</w:t>
      </w:r>
      <w:hyperlink w:anchor="ref-OntarioPediatric">
        <w:r>
          <w:rPr>
            <w:rStyle w:val="Hyperlink"/>
          </w:rPr>
          <w:t>16</w:t>
        </w:r>
      </w:hyperlink>
      <w:r>
        <w:t>].</w:t>
      </w:r>
    </w:p>
    <w:p w14:paraId="564219DB" w14:textId="064A22EB" w:rsidR="00596373" w:rsidRDefault="00596373">
      <w:pPr>
        <w:pStyle w:val="BodyText"/>
      </w:pPr>
      <w:ins w:id="79" w:author="Author">
        <w:r>
          <w:t xml:space="preserve">As data becomes </w:t>
        </w:r>
        <w:proofErr w:type="gramStart"/>
        <w:r>
          <w:t>more sparse</w:t>
        </w:r>
        <w:proofErr w:type="gramEnd"/>
        <w:r>
          <w:t>, either by increasing geographic resolution or stratifying by age/sex, obtaining reliable estimates becomes more difficult. Many atlases analyzing smaller areas use statistical modelling to produce estimates, although some continue to use simple calculations and suppress regions where estimates are unstable (e.g. (mention some)).</w:t>
        </w:r>
      </w:ins>
    </w:p>
    <w:p w14:paraId="7838F716" w14:textId="77777777" w:rsidR="007C70C3" w:rsidRDefault="00AB6C00">
      <w:pPr>
        <w:pStyle w:val="Heading2"/>
      </w:pPr>
      <w:bookmarkStart w:id="80" w:name="additional-considerations"/>
      <w:r>
        <w:t>2.2 Additional considerations</w:t>
      </w:r>
      <w:bookmarkEnd w:id="80"/>
    </w:p>
    <w:p w14:paraId="3C6BEC72" w14:textId="77777777" w:rsidR="007C70C3" w:rsidRDefault="00AB6C00">
      <w:pPr>
        <w:pStyle w:val="FirstParagraph"/>
      </w:pPr>
      <w:r>
        <w:t>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 [</w:t>
      </w:r>
      <w:hyperlink w:anchor="ref-CPISACA">
        <w:r>
          <w:rPr>
            <w:rStyle w:val="Hyperlink"/>
          </w:rPr>
          <w:t>6</w:t>
        </w:r>
      </w:hyperlink>
      <w:r>
        <w:t>].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14:paraId="135AA928" w14:textId="77777777" w:rsidR="007C70C3" w:rsidRDefault="00AB6C00">
      <w:pPr>
        <w:pStyle w:val="BodyText"/>
      </w:pPr>
      <w:r>
        <w:t>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 [</w:t>
      </w:r>
      <w:hyperlink w:anchor="ref-IARC_3">
        <w:r>
          <w:rPr>
            <w:rStyle w:val="Hyperlink"/>
          </w:rPr>
          <w:t>20</w:t>
        </w:r>
      </w:hyperlink>
      <w:r>
        <w:t>]. World atlases can allow for displays of data aggregated into continents, countries, states, provinces and congressional districts [</w:t>
      </w:r>
      <w:hyperlink w:anchor="ref-USInteractive">
        <w:r>
          <w:rPr>
            <w:rStyle w:val="Hyperlink"/>
          </w:rPr>
          <w:t>14</w:t>
        </w:r>
      </w:hyperlink>
      <w:r>
        <w:t>]. Each population area will probably have a different number of people, which is typically used to calibrate the statistic. Cancer atlases may also communicate the distribution of the population living in all areas in a table or histogram display [</w:t>
      </w:r>
      <w:hyperlink w:anchor="ref-NICR_1">
        <w:r>
          <w:rPr>
            <w:rStyle w:val="Hyperlink"/>
          </w:rPr>
          <w:t>21</w:t>
        </w:r>
      </w:hyperlink>
      <w:r>
        <w:t>]. Atlases can connect the population to the land available to them by communicating population density.</w:t>
      </w:r>
    </w:p>
    <w:p w14:paraId="181831E9" w14:textId="47C642A8" w:rsidR="007C70C3" w:rsidRDefault="00AB6C00">
      <w:pPr>
        <w:pStyle w:val="BodyText"/>
      </w:pPr>
      <w:r>
        <w:t>Maps can also be used to focus on demographic strata, such as age and sex. Some of the digital atlases surveyed allow subsets such as males, females, or those aged over 65, to be selected for display</w:t>
      </w:r>
      <w:ins w:id="81" w:author="Author">
        <w:r w:rsidR="00596373">
          <w:t xml:space="preserve"> (give refs)</w:t>
        </w:r>
      </w:ins>
      <w:r>
        <w:t xml:space="preserve">. Similarly, </w:t>
      </w:r>
      <w:commentRangeStart w:id="82"/>
      <w:r>
        <w:t>socioeconomic indicators, such as unemployment rates, poverty rates, remoteness, and education levels</w:t>
      </w:r>
      <w:commentRangeEnd w:id="82"/>
      <w:r w:rsidR="00B84D69">
        <w:rPr>
          <w:rStyle w:val="CommentReference"/>
        </w:rPr>
        <w:commentReference w:id="82"/>
      </w:r>
      <w:r>
        <w:t xml:space="preserve">, can be used </w:t>
      </w:r>
      <w:r>
        <w:lastRenderedPageBreak/>
        <w:t xml:space="preserve">to filter data, in order to communicate how cancer prevalence varies for different </w:t>
      </w:r>
      <w:ins w:id="83" w:author="Author">
        <w:r w:rsidR="00B84D69">
          <w:t>population subgroups</w:t>
        </w:r>
      </w:ins>
      <w:del w:id="84" w:author="Author">
        <w:r w:rsidDel="00B84D69">
          <w:delText>members of society</w:delText>
        </w:r>
      </w:del>
      <w:r>
        <w:t xml:space="preserve">. </w:t>
      </w:r>
      <w:commentRangeStart w:id="85"/>
      <w:r>
        <w:t>Few atlases provide this level of detail.</w:t>
      </w:r>
      <w:commentRangeEnd w:id="85"/>
      <w:r w:rsidR="00596373">
        <w:rPr>
          <w:rStyle w:val="CommentReference"/>
        </w:rPr>
        <w:commentReference w:id="85"/>
      </w:r>
    </w:p>
    <w:p w14:paraId="733F6AF8" w14:textId="6966760E" w:rsidR="007C70C3" w:rsidRDefault="00AB6C00">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w:t>
      </w:r>
      <w:ins w:id="86" w:author="Author">
        <w:r w:rsidR="007E342E">
          <w:t xml:space="preserve">or data collection </w:t>
        </w:r>
      </w:ins>
      <w:r>
        <w:t>process</w:t>
      </w:r>
      <w:del w:id="87" w:author="Author">
        <w:r w:rsidDel="007E342E">
          <w:delText xml:space="preserve"> (or data collection)</w:delText>
        </w:r>
      </w:del>
      <w:r>
        <w:t xml:space="preserve">, and </w:t>
      </w:r>
      <w:del w:id="88" w:author="Author">
        <w:r w:rsidDel="007E342E">
          <w:delText xml:space="preserve">errors </w:delText>
        </w:r>
      </w:del>
      <w:ins w:id="89" w:author="Author">
        <w:r w:rsidR="007E342E">
          <w:t xml:space="preserve">uncertainty </w:t>
        </w:r>
      </w:ins>
      <w:r>
        <w:t xml:space="preserve">arising from the statistical modeling or simulation process. The most common measures used to present uncertainty are </w:t>
      </w:r>
      <w:commentRangeStart w:id="90"/>
      <w:r>
        <w:t xml:space="preserve">credible or confidence intervals </w:t>
      </w:r>
      <w:commentRangeEnd w:id="90"/>
      <w:r w:rsidR="007E342E">
        <w:rPr>
          <w:rStyle w:val="CommentReference"/>
        </w:rPr>
        <w:commentReference w:id="90"/>
      </w:r>
      <w:r>
        <w:t xml:space="preserve">(CIs). Displaying the uncertainty associated with reported statistics is a vital feature of a cancer map, but it is difficult to display effectively. </w:t>
      </w:r>
      <w:commentRangeStart w:id="91"/>
      <w:r>
        <w:t xml:space="preserve">The map </w:t>
      </w:r>
      <w:commentRangeEnd w:id="91"/>
      <w:r w:rsidR="007E342E">
        <w:rPr>
          <w:rStyle w:val="CommentReference"/>
        </w:rPr>
        <w:commentReference w:id="91"/>
      </w:r>
      <w:r>
        <w:t>focuses on displaying the statistic and lacks additional space to represent the uncertainty. Providing an adjacent map or overlaying maps with symbols [</w:t>
      </w:r>
      <w:hyperlink w:anchor="ref-VSSDCUC">
        <w:r>
          <w:rPr>
            <w:rStyle w:val="Hyperlink"/>
          </w:rPr>
          <w:t>22</w:t>
        </w:r>
      </w:hyperlink>
      <w:r>
        <w:t>] are two common solutions.</w:t>
      </w:r>
    </w:p>
    <w:p w14:paraId="62F79631" w14:textId="77777777" w:rsidR="007C70C3" w:rsidRDefault="00AB6C00">
      <w:pPr>
        <w:pStyle w:val="Heading2"/>
      </w:pPr>
      <w:bookmarkStart w:id="92" w:name="ch:chorolimit"/>
      <w:r>
        <w:t>2.3 Limitations of choropleth displays</w:t>
      </w:r>
      <w:bookmarkEnd w:id="92"/>
    </w:p>
    <w:p w14:paraId="4F49B76F" w14:textId="77777777" w:rsidR="007C70C3" w:rsidRDefault="00AB6C00">
      <w:pPr>
        <w:pStyle w:val="FirstParagraph"/>
      </w:pPr>
      <w:r>
        <w:t>Australia presents an extreme case of an urban rural divide. The land mass occupied by urban electoral districts is only 10% of Australia, yet 90% of the population live in these urban areas [</w:t>
      </w:r>
      <w:hyperlink w:anchor="ref-ACTUC">
        <w:r>
          <w:rPr>
            <w:rStyle w:val="Hyperlink"/>
          </w:rPr>
          <w:t>23</w:t>
        </w:r>
      </w:hyperlink>
      <w:r>
        <w:t>].</w:t>
      </w:r>
    </w:p>
    <w:p w14:paraId="5A0EEACC" w14:textId="71B89D87" w:rsidR="007C70C3" w:rsidRDefault="00AB6C00">
      <w:pPr>
        <w:pStyle w:val="BodyText"/>
      </w:pPr>
      <w:r>
        <w:t xml:space="preserve">Choropleth maps </w:t>
      </w:r>
      <w:del w:id="93" w:author="Author">
        <w:r w:rsidDel="00596373">
          <w:delText xml:space="preserve">provide a familiar display, which </w:delText>
        </w:r>
      </w:del>
      <w:r>
        <w:t>show</w:t>
      </w:r>
      <w:del w:id="94" w:author="Author">
        <w:r w:rsidDel="00596373">
          <w:delText>s</w:delText>
        </w:r>
      </w:del>
      <w:r>
        <w:t xml:space="preserve"> data in a geographically </w:t>
      </w:r>
      <w:proofErr w:type="spellStart"/>
      <w:r>
        <w:t>recognisable</w:t>
      </w:r>
      <w:proofErr w:type="spellEnd"/>
      <w:r>
        <w:t xml:space="preserve"> way. A disadvantage is that the different population and geographical sizes of administrative areas can attract attention to the shades of the underpopulated but large areas [</w:t>
      </w:r>
      <w:hyperlink w:anchor="ref-EI">
        <w:r>
          <w:rPr>
            <w:rStyle w:val="Hyperlink"/>
          </w:rPr>
          <w:t>3</w:t>
        </w:r>
      </w:hyperlink>
      <w:r>
        <w:t xml:space="preserve">]. </w:t>
      </w:r>
      <w:proofErr w:type="spellStart"/>
      <w:r>
        <w:t>Skowronnek</w:t>
      </w:r>
      <w:proofErr w:type="spellEnd"/>
      <w:r>
        <w:t xml:space="preserve"> also [</w:t>
      </w:r>
      <w:hyperlink w:anchor="ref-BCM">
        <w:r>
          <w:rPr>
            <w:rStyle w:val="Hyperlink"/>
          </w:rPr>
          <w:t>4</w:t>
        </w:r>
      </w:hyperlink>
      <w:r>
        <w:t>] discusses how choropleth maps suffer from area-size bias, as they give a ‘stronger visual weight’ 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14:paraId="09528D46" w14:textId="77777777" w:rsidR="007C70C3" w:rsidRDefault="00AB6C00">
      <w:pPr>
        <w:pStyle w:val="BodyText"/>
      </w:pPr>
      <w:r>
        <w:t xml:space="preserve">Choropleth maps </w:t>
      </w:r>
      <w:proofErr w:type="spellStart"/>
      <w:r>
        <w:t>colour</w:t>
      </w:r>
      <w:proofErr w:type="spellEnd"/>
      <w:r>
        <w:t xml:space="preserve"> each geographic unit to allow map users to measure the value of the statistic [</w:t>
      </w:r>
      <w:hyperlink w:anchor="ref-EI">
        <w:r>
          <w:rPr>
            <w:rStyle w:val="Hyperlink"/>
          </w:rPr>
          <w:t>3</w:t>
        </w:r>
      </w:hyperlink>
      <w:r>
        <w:t xml:space="preserve">]. Map users contrast the colours in </w:t>
      </w:r>
      <w:proofErr w:type="spellStart"/>
      <w:r>
        <w:t>neighbouring</w:t>
      </w:r>
      <w:proofErr w:type="spellEnd"/>
      <w:r>
        <w:t xml:space="preserve"> areas to understand the spatial distribution. The </w:t>
      </w:r>
      <w:proofErr w:type="spellStart"/>
      <w:r>
        <w:t>ColorBrewer</w:t>
      </w:r>
      <w:proofErr w:type="spellEnd"/>
      <w:r>
        <w:t xml:space="preserve"> system [</w:t>
      </w:r>
      <w:hyperlink w:anchor="ref-CB">
        <w:r>
          <w:rPr>
            <w:rStyle w:val="Hyperlink"/>
          </w:rPr>
          <w:t>24</w:t>
        </w:r>
      </w:hyperlink>
      <w:r>
        <w:t xml:space="preserve">] and </w:t>
      </w:r>
      <w:proofErr w:type="spellStart"/>
      <w:r>
        <w:t>viridis</w:t>
      </w:r>
      <w:proofErr w:type="spellEnd"/>
      <w:r>
        <w:t xml:space="preserve"> [</w:t>
      </w:r>
      <w:hyperlink w:anchor="ref-viridis">
        <w:r>
          <w:rPr>
            <w:rStyle w:val="Hyperlink"/>
          </w:rPr>
          <w:t>25</w:t>
        </w:r>
      </w:hyperlink>
      <w:r>
        <w:t xml:space="preserve">] palettes provide effective </w:t>
      </w:r>
      <w:proofErr w:type="spellStart"/>
      <w:r>
        <w:t>colour</w:t>
      </w:r>
      <w:proofErr w:type="spellEnd"/>
      <w:r>
        <w:t xml:space="preserve"> schemes for qualitative, sequential and diverging data. When communicating information using </w:t>
      </w:r>
      <w:proofErr w:type="spellStart"/>
      <w:r>
        <w:t>colour</w:t>
      </w:r>
      <w:proofErr w:type="spellEnd"/>
      <w:r>
        <w:t xml:space="preserve">, a map creator should use a scheme that </w:t>
      </w:r>
      <w:commentRangeStart w:id="95"/>
      <w:r>
        <w:t>has a linear color gradient</w:t>
      </w:r>
      <w:commentRangeEnd w:id="95"/>
      <w:r w:rsidR="007E342E">
        <w:rPr>
          <w:rStyle w:val="CommentReference"/>
        </w:rPr>
        <w:commentReference w:id="95"/>
      </w:r>
      <w:r>
        <w:t xml:space="preserve">, with perceptually uniform color spaces that match equal steps in data space with equal steps in the </w:t>
      </w:r>
      <w:proofErr w:type="spellStart"/>
      <w:r>
        <w:t>colour</w:t>
      </w:r>
      <w:proofErr w:type="spellEnd"/>
      <w:r>
        <w:t xml:space="preserve"> space [</w:t>
      </w:r>
      <w:hyperlink w:anchor="ref-PUCS">
        <w:r>
          <w:rPr>
            <w:rStyle w:val="Hyperlink"/>
          </w:rPr>
          <w:t>26</w:t>
        </w:r>
      </w:hyperlink>
      <w:r>
        <w:t>]. The use of borders and backgrounds, and their colours, can also change the appearance of the colors representing the value of the statistics [</w:t>
      </w:r>
      <w:hyperlink w:anchor="ref-CB">
        <w:r>
          <w:rPr>
            <w:rStyle w:val="Hyperlink"/>
          </w:rPr>
          <w:t>24</w:t>
        </w:r>
      </w:hyperlink>
      <w:r>
        <w:t xml:space="preserve">]. These supports can be used to implement a reference point in the </w:t>
      </w:r>
      <w:proofErr w:type="spellStart"/>
      <w:r>
        <w:t>colour</w:t>
      </w:r>
      <w:proofErr w:type="spellEnd"/>
      <w:r>
        <w:t xml:space="preserve"> scheme as well as orient users to the geographic regions.</w:t>
      </w:r>
    </w:p>
    <w:p w14:paraId="3F025EE4" w14:textId="77777777" w:rsidR="007C70C3" w:rsidRDefault="00AB6C00">
      <w:pPr>
        <w:pStyle w:val="BodyText"/>
      </w:pPr>
      <w:commentRangeStart w:id="96"/>
      <w:r>
        <w:t xml:space="preserve">Inset maps like in Brisbane city in Figure 1c of the state of Queensland are commonly used to reduce distorted interpretations, but it is a </w:t>
      </w:r>
      <w:proofErr w:type="spellStart"/>
      <w:r>
        <w:t>bandaid</w:t>
      </w:r>
      <w:proofErr w:type="spellEnd"/>
      <w:r>
        <w:t xml:space="preserve"> remedy. For Australia, many, many inset maps would be needed.</w:t>
      </w:r>
      <w:commentRangeEnd w:id="96"/>
      <w:r w:rsidR="007E342E">
        <w:rPr>
          <w:rStyle w:val="CommentReference"/>
        </w:rPr>
        <w:commentReference w:id="96"/>
      </w:r>
    </w:p>
    <w:p w14:paraId="58FF2DF6" w14:textId="77777777" w:rsidR="007C70C3" w:rsidRDefault="00AB6C00">
      <w:pPr>
        <w:pStyle w:val="Heading1"/>
      </w:pPr>
      <w:bookmarkStart w:id="97" w:name="ch:alternatives"/>
      <w:r>
        <w:lastRenderedPageBreak/>
        <w:t>3. Contemporary alternatives to choropleth maps</w:t>
      </w:r>
      <w:bookmarkEnd w:id="97"/>
    </w:p>
    <w:p w14:paraId="50932E1A" w14:textId="77777777" w:rsidR="007C70C3" w:rsidRDefault="00AB6C00">
      <w:pPr>
        <w:pStyle w:val="Heading2"/>
      </w:pPr>
      <w:bookmarkStart w:id="98" w:name="cartograms"/>
      <w:r>
        <w:t>3.1 Cartograms</w:t>
      </w:r>
      <w:bookmarkEnd w:id="98"/>
    </w:p>
    <w:p w14:paraId="395C7F53" w14:textId="77777777" w:rsidR="007C70C3" w:rsidRDefault="00AB6C00">
      <w:pPr>
        <w:pStyle w:val="FirstParagraph"/>
      </w:pPr>
      <w:r>
        <w:t xml:space="preserve">Choropleth maps imply uniformity of data across the geographic </w:t>
      </w:r>
      <w:proofErr w:type="gramStart"/>
      <w:r>
        <w:t>space</w:t>
      </w:r>
      <w:proofErr w:type="gramEnd"/>
      <w:r>
        <w:t xml:space="preserve"> but population densities are unlikely to be uniform [</w:t>
      </w:r>
      <w:hyperlink w:anchor="ref-BCM">
        <w:r>
          <w:rPr>
            <w:rStyle w:val="Hyperlink"/>
          </w:rPr>
          <w:t>4</w:t>
        </w:r>
      </w:hyperlink>
      <w:r>
        <w:t>]. Cartographers developed the cartogram to draw the attention to the population by transforming the map [</w:t>
      </w:r>
      <w:hyperlink w:anchor="ref-ACCAC">
        <w:r>
          <w:rPr>
            <w:rStyle w:val="Hyperlink"/>
          </w:rPr>
          <w:t>27</w:t>
        </w:r>
      </w:hyperlink>
      <w:r>
        <w:t>]. The resulting display can communicate the impact of the disease more accurately across the population, as recorded by the statistic, at the sacrifice of geographic accuracy.</w:t>
      </w:r>
    </w:p>
    <w:p w14:paraId="2C8D71DD" w14:textId="77777777" w:rsidR="007C70C3" w:rsidRDefault="00AB6C00">
      <w:pPr>
        <w:pStyle w:val="BodyText"/>
      </w:pPr>
      <w:r>
        <w:t xml:space="preserve">When a map creator desires a uniform population density of the map base, the purposeful distortion of the map space is beneficial. </w:t>
      </w:r>
      <w:commentRangeStart w:id="99"/>
      <w:r>
        <w:t xml:space="preserve">The “population distribution is often extremely uneven”, </w:t>
      </w:r>
      <w:commentRangeEnd w:id="99"/>
      <w:r w:rsidR="007E342E">
        <w:rPr>
          <w:rStyle w:val="CommentReference"/>
        </w:rPr>
        <w:commentReference w:id="99"/>
      </w:r>
      <w:commentRangeStart w:id="100"/>
      <w:r>
        <w:t>making a distortion necessary so that population is more faithfully represented as a uniformly distributed background for the statistic to be presented</w:t>
      </w:r>
      <w:commentRangeEnd w:id="100"/>
      <w:r w:rsidR="007E342E">
        <w:rPr>
          <w:rStyle w:val="CommentReference"/>
        </w:rPr>
        <w:commentReference w:id="100"/>
      </w:r>
      <w:r>
        <w:t xml:space="preserve"> [</w:t>
      </w:r>
      <w:hyperlink w:anchor="ref-ACTUC">
        <w:r>
          <w:rPr>
            <w:rStyle w:val="Hyperlink"/>
          </w:rPr>
          <w:t>23</w:t>
        </w:r>
      </w:hyperlink>
      <w:r>
        <w:t>] [</w:t>
      </w:r>
      <w:hyperlink w:anchor="ref-CTTMB">
        <w:r>
          <w:rPr>
            <w:rStyle w:val="Hyperlink"/>
          </w:rPr>
          <w:t>28</w:t>
        </w:r>
      </w:hyperlink>
      <w:r>
        <w:t>] [</w:t>
      </w:r>
      <w:hyperlink w:anchor="ref-GOINO">
        <w:r>
          <w:rPr>
            <w:rStyle w:val="Hyperlink"/>
          </w:rPr>
          <w:t>29</w:t>
        </w:r>
      </w:hyperlink>
      <w:r>
        <w:t>]. An area cartogram [</w:t>
      </w:r>
      <w:hyperlink w:anchor="ref-NAC">
        <w:r>
          <w:rPr>
            <w:rStyle w:val="Hyperlink"/>
          </w:rPr>
          <w:t>30</w:t>
        </w:r>
      </w:hyperlink>
      <w:r>
        <w:t>], or population-by-area cartogram [</w:t>
      </w:r>
      <w:hyperlink w:anchor="ref-TAAM">
        <w:r>
          <w:rPr>
            <w:rStyle w:val="Hyperlink"/>
          </w:rPr>
          <w:t>31</w:t>
        </w:r>
      </w:hyperlink>
      <w:r>
        <w:t>] is produced from the distortion of the geographical shape according to population. Event cartograms [</w:t>
      </w:r>
      <w:hyperlink w:anchor="ref-VSSDCUC">
        <w:r>
          <w:rPr>
            <w:rStyle w:val="Hyperlink"/>
          </w:rPr>
          <w:t>22</w:t>
        </w:r>
      </w:hyperlink>
      <w:r>
        <w:t>] change the area of regions on a map depending on the amount of disease-related events, rather than population.</w:t>
      </w:r>
    </w:p>
    <w:p w14:paraId="4955F58A" w14:textId="77777777" w:rsidR="007C70C3" w:rsidRDefault="00AB6C00">
      <w:pPr>
        <w:pStyle w:val="BodyText"/>
      </w:pPr>
      <w:r>
        <w:t xml:space="preserve">Cartograms provide an alternative visualization method for statistical and geographical information. </w:t>
      </w:r>
      <w:proofErr w:type="spellStart"/>
      <w:r>
        <w:t>Monmonier</w:t>
      </w:r>
      <w:proofErr w:type="spellEnd"/>
      <w:r>
        <w:t xml:space="preserve"> [</w:t>
      </w:r>
      <w:hyperlink w:anchor="ref-HTLWM">
        <w:r>
          <w:rPr>
            <w:rStyle w:val="Hyperlink"/>
          </w:rPr>
          <w:t>32</w:t>
        </w:r>
      </w:hyperlink>
      <w:r>
        <w:t>] 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 [</w:t>
      </w:r>
      <w:hyperlink w:anchor="ref-CBATCC">
        <w:r>
          <w:rPr>
            <w:rStyle w:val="Hyperlink"/>
          </w:rPr>
          <w:t>33</w:t>
        </w:r>
      </w:hyperlink>
      <w:r>
        <w:t>]. When visualizing population statistics, Dorling considers this design ‘more socially just’ [</w:t>
      </w:r>
      <w:hyperlink w:anchor="ref-ACTUC">
        <w:r>
          <w:rPr>
            <w:rStyle w:val="Hyperlink"/>
          </w:rPr>
          <w:t>23</w:t>
        </w:r>
      </w:hyperlink>
      <w:r>
        <w:t>], or honest [</w:t>
      </w:r>
      <w:hyperlink w:anchor="ref-NISCC">
        <w:r>
          <w:rPr>
            <w:rStyle w:val="Hyperlink"/>
          </w:rPr>
          <w:t>34</w:t>
        </w:r>
      </w:hyperlink>
      <w:r>
        <w:t>], giving equitable representation and attention to all members of the population and reducing the visual impact of large areas with small populations [</w:t>
      </w:r>
      <w:hyperlink w:anchor="ref-DMAHP">
        <w:r>
          <w:rPr>
            <w:rStyle w:val="Hyperlink"/>
          </w:rPr>
          <w:t>5</w:t>
        </w:r>
      </w:hyperlink>
      <w:r>
        <w:t>]. Howe [</w:t>
      </w:r>
      <w:hyperlink w:anchor="ref-HEDP">
        <w:r>
          <w:rPr>
            <w:rStyle w:val="Hyperlink"/>
          </w:rPr>
          <w:t>17</w:t>
        </w:r>
      </w:hyperlink>
      <w:r>
        <w:t>] suggests that ‘cancer occurs in people, not in geographical areas’ and that spatial socio-economic data, like cancer rates, are best presented on a cartogram for urban areas as the population map base avoids allocating ‘undue prominence’ to rural areas [</w:t>
      </w:r>
      <w:hyperlink w:anchor="ref-CTTMB">
        <w:r>
          <w:rPr>
            <w:rStyle w:val="Hyperlink"/>
          </w:rPr>
          <w:t>28</w:t>
        </w:r>
      </w:hyperlink>
      <w:r>
        <w:t>].</w:t>
      </w:r>
    </w:p>
    <w:p w14:paraId="01B98933" w14:textId="77777777" w:rsidR="007C70C3" w:rsidRDefault="00AB6C00">
      <w:pPr>
        <w:pStyle w:val="BodyText"/>
      </w:pPr>
      <w:r>
        <w:t>The creation of cartograms was historically in the hands of professional cartographers [</w:t>
      </w:r>
      <w:hyperlink w:anchor="ref-CD">
        <w:r>
          <w:rPr>
            <w:rStyle w:val="Hyperlink"/>
          </w:rPr>
          <w:t>35</w:t>
        </w:r>
      </w:hyperlink>
      <w:r>
        <w:t xml:space="preserve">]. Early approaches by </w:t>
      </w:r>
      <w:commentRangeStart w:id="101"/>
      <w:r>
        <w:t xml:space="preserve">John Hunter and Jonathan Young (1968) and Durham’s wooden tile method, Skoda and Robertson’s (1972) steel ball-bearing approach and Tobler’s (1973) </w:t>
      </w:r>
      <w:commentRangeEnd w:id="101"/>
      <w:r w:rsidR="007D1E18">
        <w:rPr>
          <w:rStyle w:val="CommentReference"/>
        </w:rPr>
        <w:commentReference w:id="101"/>
      </w:r>
      <w:r>
        <w:t>computer programs [</w:t>
      </w:r>
      <w:hyperlink w:anchor="ref-ACTUC">
        <w:r>
          <w:rPr>
            <w:rStyle w:val="Hyperlink"/>
          </w:rPr>
          <w:t>23</w:t>
        </w:r>
      </w:hyperlink>
      <w:r>
        <w:t>]. Howe [</w:t>
      </w:r>
      <w:hyperlink w:anchor="ref-HEDP">
        <w:r>
          <w:rPr>
            <w:rStyle w:val="Hyperlink"/>
          </w:rPr>
          <w:t>17</w:t>
        </w:r>
      </w:hyperlink>
      <w:r>
        <w:t>] discusses the impact of electronic computer-assisted techniques. Geographical information systems allow map creators to produce cartograms and they use these systems depending on ‘the effectiveness, efficiency, and satisfaction of the map products’ [</w:t>
      </w:r>
      <w:hyperlink w:anchor="ref-CD">
        <w:r>
          <w:rPr>
            <w:rStyle w:val="Hyperlink"/>
          </w:rPr>
          <w:t>35</w:t>
        </w:r>
      </w:hyperlink>
      <w:r>
        <w:t>].</w:t>
      </w:r>
    </w:p>
    <w:p w14:paraId="45D129BE" w14:textId="77777777" w:rsidR="007C70C3" w:rsidRDefault="00AB6C00">
      <w:pPr>
        <w:pStyle w:val="BodyText"/>
      </w:pPr>
      <w:r>
        <w:t xml:space="preserve">There are two key issues to consider when creating alternative map displays, (1) the intended audience of the map, and (2) its purpose. Nusrat and </w:t>
      </w:r>
      <w:proofErr w:type="spellStart"/>
      <w:r>
        <w:t>Kobourov</w:t>
      </w:r>
      <w:proofErr w:type="spellEnd"/>
      <w:r>
        <w:t xml:space="preserve"> [</w:t>
      </w:r>
      <w:hyperlink w:anchor="ref-SAIC">
        <w:r>
          <w:rPr>
            <w:rStyle w:val="Hyperlink"/>
          </w:rPr>
          <w:t>36</w:t>
        </w:r>
      </w:hyperlink>
      <w:r>
        <w:t xml:space="preserve">] provided a framework to investigate implementations of the many algorithms </w:t>
      </w:r>
      <w:r>
        <w:lastRenderedPageBreak/>
        <w:t>presented, and the “statistical accuracy, geographical accuracy, and topological accuracy”.</w:t>
      </w:r>
    </w:p>
    <w:p w14:paraId="043B2B0E" w14:textId="77777777" w:rsidR="007C70C3" w:rsidRDefault="00AB6C00">
      <w:pPr>
        <w:pStyle w:val="CaptionedFigure"/>
      </w:pPr>
      <w:r>
        <w:rPr>
          <w:noProof/>
        </w:rPr>
        <w:drawing>
          <wp:inline distT="0" distB="0" distL="0" distR="0" wp14:anchorId="301C1383" wp14:editId="4025632E">
            <wp:extent cx="5334000" cy="4445000"/>
            <wp:effectExtent l="0" t="0" r="0" b="0"/>
            <wp:docPr id="2" name="Picture"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wp:cNvGraphicFramePr/>
            <a:graphic xmlns:a="http://schemas.openxmlformats.org/drawingml/2006/main">
              <a:graphicData uri="http://schemas.openxmlformats.org/drawingml/2006/picture">
                <pic:pic xmlns:pic="http://schemas.openxmlformats.org/drawingml/2006/picture">
                  <pic:nvPicPr>
                    <pic:cNvPr id="0" name="Picture" descr="figures/usa_grid.png"/>
                    <pic:cNvPicPr>
                      <a:picLocks noChangeAspect="1" noChangeArrowheads="1"/>
                    </pic:cNvPicPr>
                  </pic:nvPicPr>
                  <pic:blipFill>
                    <a:blip r:embed="rId18"/>
                    <a:stretch>
                      <a:fillRect/>
                    </a:stretch>
                  </pic:blipFill>
                  <pic:spPr bwMode="auto">
                    <a:xfrm>
                      <a:off x="0" y="0"/>
                      <a:ext cx="5334000" cy="4445000"/>
                    </a:xfrm>
                    <a:prstGeom prst="rect">
                      <a:avLst/>
                    </a:prstGeom>
                    <a:noFill/>
                    <a:ln w="9525">
                      <a:noFill/>
                      <a:headEnd/>
                      <a:tailEnd/>
                    </a:ln>
                  </pic:spPr>
                </pic:pic>
              </a:graphicData>
            </a:graphic>
          </wp:inline>
        </w:drawing>
      </w:r>
    </w:p>
    <w:p w14:paraId="6CEF7813" w14:textId="77777777" w:rsidR="007C70C3" w:rsidRDefault="00AB6C00">
      <w:pPr>
        <w:pStyle w:val="ImageCaption"/>
      </w:pPr>
      <w:commentRangeStart w:id="102"/>
      <w:r>
        <w:t xml:space="preserve">Figure 2: </w:t>
      </w:r>
      <w:commentRangeEnd w:id="102"/>
      <w:r w:rsidR="007E342E">
        <w:rPr>
          <w:rStyle w:val="CommentReference"/>
          <w:i w:val="0"/>
        </w:rPr>
        <w:commentReference w:id="102"/>
      </w:r>
      <w:r>
        <w:t xml:space="preserve">Common alternatives to maps, showing the same information for the United States of America: (a) </w:t>
      </w:r>
      <w:commentRangeStart w:id="103"/>
      <w:r>
        <w:t xml:space="preserve">contiguous </w:t>
      </w:r>
      <w:commentRangeEnd w:id="103"/>
      <w:r w:rsidR="007E342E">
        <w:rPr>
          <w:rStyle w:val="CommentReference"/>
          <w:i w:val="0"/>
        </w:rPr>
        <w:commentReference w:id="103"/>
      </w:r>
      <w:r>
        <w:t xml:space="preserve">cartogram, (b) non-contiguous, shape-preserved cartogram, (c) Dorling cartogram (non-contiguous), (d) hexagon </w:t>
      </w:r>
      <w:proofErr w:type="spellStart"/>
      <w:r>
        <w:t>tilemap</w:t>
      </w:r>
      <w:proofErr w:type="spellEnd"/>
      <w:r>
        <w:t xml:space="preserve"> (non-contiguous). </w:t>
      </w:r>
      <w:commentRangeStart w:id="104"/>
      <w:r>
        <w:t>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commentRangeEnd w:id="104"/>
      <w:r w:rsidR="007E342E">
        <w:rPr>
          <w:rStyle w:val="CommentReference"/>
          <w:i w:val="0"/>
        </w:rPr>
        <w:commentReference w:id="104"/>
      </w:r>
    </w:p>
    <w:p w14:paraId="39DE4F63" w14:textId="77777777" w:rsidR="007C70C3" w:rsidRDefault="00AB6C00">
      <w:pPr>
        <w:pStyle w:val="TableCaption"/>
      </w:pPr>
      <w:r>
        <w:t xml:space="preserve">Table 3:  Maps used to present statistics for the United States of America. The </w:t>
      </w:r>
      <w:proofErr w:type="spellStart"/>
      <w:r>
        <w:t>colour</w:t>
      </w:r>
      <w:proofErr w:type="spellEnd"/>
      <w:r>
        <w:t xml:space="preserve"> of each state communicates the average age-adjusted rate of incidence for lung and bronchus for females and males in the United States 2012-2016.</w:t>
      </w:r>
    </w:p>
    <w:tbl>
      <w:tblPr>
        <w:tblStyle w:val="Table"/>
        <w:tblW w:w="5000" w:type="pct"/>
        <w:tblLook w:val="07E0" w:firstRow="1" w:lastRow="1" w:firstColumn="1" w:lastColumn="1" w:noHBand="1" w:noVBand="1"/>
      </w:tblPr>
      <w:tblGrid>
        <w:gridCol w:w="1664"/>
        <w:gridCol w:w="6976"/>
      </w:tblGrid>
      <w:tr w:rsidR="007C70C3" w14:paraId="5F44F7C6" w14:textId="77777777">
        <w:tc>
          <w:tcPr>
            <w:tcW w:w="0" w:type="auto"/>
            <w:tcBorders>
              <w:bottom w:val="single" w:sz="0" w:space="0" w:color="auto"/>
            </w:tcBorders>
            <w:vAlign w:val="bottom"/>
          </w:tcPr>
          <w:p w14:paraId="209864C1" w14:textId="77777777" w:rsidR="007C70C3" w:rsidRDefault="00AB6C00">
            <w:pPr>
              <w:pStyle w:val="Compact"/>
            </w:pPr>
            <w:r>
              <w:t>Map display</w:t>
            </w:r>
          </w:p>
        </w:tc>
        <w:tc>
          <w:tcPr>
            <w:tcW w:w="0" w:type="auto"/>
            <w:tcBorders>
              <w:bottom w:val="single" w:sz="0" w:space="0" w:color="auto"/>
            </w:tcBorders>
            <w:vAlign w:val="bottom"/>
          </w:tcPr>
          <w:p w14:paraId="115E0726" w14:textId="77777777" w:rsidR="007C70C3" w:rsidRDefault="00AB6C00">
            <w:pPr>
              <w:pStyle w:val="Compact"/>
            </w:pPr>
            <w:r>
              <w:t>Details</w:t>
            </w:r>
          </w:p>
        </w:tc>
      </w:tr>
      <w:tr w:rsidR="007C70C3" w14:paraId="4365815C" w14:textId="77777777">
        <w:tc>
          <w:tcPr>
            <w:tcW w:w="0" w:type="auto"/>
          </w:tcPr>
          <w:p w14:paraId="73E23EE5" w14:textId="77777777" w:rsidR="007C70C3" w:rsidRDefault="00AB6C00">
            <w:pPr>
              <w:pStyle w:val="Compact"/>
            </w:pPr>
            <w:r>
              <w:t>a. Contiguous</w:t>
            </w:r>
          </w:p>
        </w:tc>
        <w:tc>
          <w:tcPr>
            <w:tcW w:w="0" w:type="auto"/>
          </w:tcPr>
          <w:p w14:paraId="4993BA79" w14:textId="77777777" w:rsidR="007C70C3" w:rsidRDefault="00AB6C00">
            <w:pPr>
              <w:pStyle w:val="Compact"/>
            </w:pPr>
            <w:r>
              <w:t xml:space="preserve">It has distorted each state’s shape according to the population of the state in 2015. The state of California has become much larger because of the large population density. This draws attention to </w:t>
            </w:r>
            <w:r>
              <w:lastRenderedPageBreak/>
              <w:t xml:space="preserve">the densely populated North-East region and detracts from the less populated </w:t>
            </w:r>
            <w:proofErr w:type="spellStart"/>
            <w:r>
              <w:t>Mid West</w:t>
            </w:r>
            <w:proofErr w:type="spellEnd"/>
            <w:r>
              <w:t>.</w:t>
            </w:r>
          </w:p>
        </w:tc>
      </w:tr>
      <w:tr w:rsidR="007C70C3" w14:paraId="49985EED" w14:textId="77777777">
        <w:tc>
          <w:tcPr>
            <w:tcW w:w="0" w:type="auto"/>
          </w:tcPr>
          <w:p w14:paraId="28207240" w14:textId="77777777" w:rsidR="007C70C3" w:rsidRDefault="00AB6C00">
            <w:pPr>
              <w:pStyle w:val="Compact"/>
            </w:pPr>
            <w:r>
              <w:lastRenderedPageBreak/>
              <w:t>b. Non-contiguous</w:t>
            </w:r>
          </w:p>
        </w:tc>
        <w:tc>
          <w:tcPr>
            <w:tcW w:w="0" w:type="auto"/>
          </w:tcPr>
          <w:p w14:paraId="7FCBD431" w14:textId="77777777" w:rsidR="007C70C3" w:rsidRDefault="00AB6C00">
            <w:pPr>
              <w:pStyle w:val="Compac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w:t>
            </w:r>
            <w:proofErr w:type="spellStart"/>
            <w:r>
              <w:t>Mid West</w:t>
            </w:r>
            <w:proofErr w:type="spellEnd"/>
            <w:r>
              <w:t>.</w:t>
            </w:r>
          </w:p>
        </w:tc>
      </w:tr>
      <w:tr w:rsidR="007C70C3" w14:paraId="0C07DB76" w14:textId="77777777">
        <w:tc>
          <w:tcPr>
            <w:tcW w:w="0" w:type="auto"/>
          </w:tcPr>
          <w:p w14:paraId="757E7F23" w14:textId="77777777" w:rsidR="007C70C3" w:rsidRDefault="00AB6C00">
            <w:pPr>
              <w:pStyle w:val="Compact"/>
            </w:pPr>
            <w:r>
              <w:t>c. Dorling</w:t>
            </w:r>
          </w:p>
        </w:tc>
        <w:tc>
          <w:tcPr>
            <w:tcW w:w="0" w:type="auto"/>
          </w:tcPr>
          <w:p w14:paraId="10E06824" w14:textId="77777777" w:rsidR="007C70C3" w:rsidRDefault="00AB6C00">
            <w:pPr>
              <w:pStyle w:val="Compact"/>
            </w:pPr>
            <w:r>
              <w:t xml:space="preserve">Circles are used to represent each state, but the population of the state determines the size in 2015. The North-East states remain closer to their neighbors and are </w:t>
            </w:r>
            <w:proofErr w:type="spellStart"/>
            <w:r>
              <w:t>slghtly</w:t>
            </w:r>
            <w:proofErr w:type="spellEnd"/>
            <w:r>
              <w:t xml:space="preserve"> displaced from their geographic location. It highlights the sparsity of the population in the </w:t>
            </w:r>
            <w:proofErr w:type="spellStart"/>
            <w:r>
              <w:t>Mid West</w:t>
            </w:r>
            <w:proofErr w:type="spellEnd"/>
            <w:r>
              <w:t xml:space="preserve"> by the distance between the circles at the geographic centroids.</w:t>
            </w:r>
          </w:p>
        </w:tc>
      </w:tr>
      <w:tr w:rsidR="007C70C3" w14:paraId="16884097" w14:textId="77777777">
        <w:tc>
          <w:tcPr>
            <w:tcW w:w="0" w:type="auto"/>
          </w:tcPr>
          <w:p w14:paraId="247B020E" w14:textId="77777777" w:rsidR="007C70C3" w:rsidRDefault="00AB6C00">
            <w:pPr>
              <w:pStyle w:val="Compact"/>
            </w:pPr>
            <w:r>
              <w:t>d. Hexagon Tessellation</w:t>
            </w:r>
          </w:p>
        </w:tc>
        <w:tc>
          <w:tcPr>
            <w:tcW w:w="0" w:type="auto"/>
          </w:tcPr>
          <w:p w14:paraId="1E0A91CE" w14:textId="77777777" w:rsidR="007C70C3" w:rsidRDefault="00AB6C00">
            <w:pPr>
              <w:pStyle w:val="Compact"/>
            </w:pPr>
            <w:r>
              <w:t xml:space="preserve">A hexagon of equal size represents each state. It is easy to contrast the neighboring states however the North-East regions have been displaced from their geographic location. It highlights the sparsity of the population in the </w:t>
            </w:r>
            <w:proofErr w:type="spellStart"/>
            <w:r>
              <w:t>Mid West</w:t>
            </w:r>
            <w:proofErr w:type="spellEnd"/>
            <w:r>
              <w:t xml:space="preserve"> by the </w:t>
            </w:r>
            <w:proofErr w:type="gramStart"/>
            <w:r>
              <w:t>light yellow</w:t>
            </w:r>
            <w:proofErr w:type="gramEnd"/>
            <w:r>
              <w:t xml:space="preserve"> color, the Age-Adjusted rate in Kentucky is the darkest and its neighbors are similar.</w:t>
            </w:r>
          </w:p>
        </w:tc>
      </w:tr>
    </w:tbl>
    <w:p w14:paraId="04228F8A" w14:textId="77777777" w:rsidR="007C70C3" w:rsidRDefault="00AB6C00">
      <w:pPr>
        <w:pStyle w:val="BodyText"/>
      </w:pPr>
      <w:r>
        <w:t>Figure 2 shows four different cartograms for the same data. The information in Table 3 summarizes what can be observed in the four types of cartograms.</w:t>
      </w:r>
    </w:p>
    <w:p w14:paraId="3CE95AD4" w14:textId="77777777" w:rsidR="007C70C3" w:rsidRDefault="00AB6C00">
      <w:pPr>
        <w:pStyle w:val="Heading3"/>
      </w:pPr>
      <w:bookmarkStart w:id="105" w:name="contiguous"/>
      <w:r>
        <w:t>3.1.1 Contiguous</w:t>
      </w:r>
      <w:bookmarkEnd w:id="105"/>
    </w:p>
    <w:p w14:paraId="5F4E4B9C" w14:textId="77777777" w:rsidR="007C70C3" w:rsidRDefault="00AB6C00">
      <w:pPr>
        <w:pStyle w:val="FirstParagraph"/>
      </w:pPr>
      <w:r>
        <w:t xml:space="preserve">A contiguous cartogram alters the choropleth according to a statistic and maintains connectivity of the map regions. Min Ouyang and </w:t>
      </w:r>
      <w:proofErr w:type="spellStart"/>
      <w:r>
        <w:t>Revesz</w:t>
      </w:r>
      <w:proofErr w:type="spellEnd"/>
      <w:r>
        <w:t xml:space="preserve"> [</w:t>
      </w:r>
      <w:hyperlink w:anchor="ref-ACA">
        <w:r>
          <w:rPr>
            <w:rStyle w:val="Hyperlink"/>
          </w:rPr>
          <w:t>37</w:t>
        </w:r>
      </w:hyperlink>
      <w:r>
        <w:t>] present three algorithms for creating value-by-area cartograms. They implement ‘map deformation’ to account for the value assigned to each area. Other methods include Tobler’s Pseudo-Cartogram Method, Dorling’s Cellular Automaton Method [</w:t>
      </w:r>
      <w:hyperlink w:anchor="ref-ACTUC">
        <w:r>
          <w:rPr>
            <w:rStyle w:val="Hyperlink"/>
          </w:rPr>
          <w:t>23</w:t>
        </w:r>
      </w:hyperlink>
      <w:r>
        <w:t>], Radial Expansion Method, Rubber Sheet Method, Line Integral Method, Constraint-Based Method [</w:t>
      </w:r>
      <w:hyperlink w:anchor="ref-CBATCC">
        <w:r>
          <w:rPr>
            <w:rStyle w:val="Hyperlink"/>
          </w:rPr>
          <w:t>33</w:t>
        </w:r>
      </w:hyperlink>
      <w:r>
        <w:t>].</w:t>
      </w:r>
    </w:p>
    <w:p w14:paraId="59B77C48" w14:textId="6B454A7E" w:rsidR="007C70C3" w:rsidRDefault="00AB6C00">
      <w:pPr>
        <w:pStyle w:val="BodyText"/>
      </w:pPr>
      <w:r>
        <w:t xml:space="preserve">Figure 2a shows a population contiguous cartogram of the United States. All states are </w:t>
      </w:r>
      <w:proofErr w:type="gramStart"/>
      <w:r>
        <w:t>visible</w:t>
      </w:r>
      <w:proofErr w:type="gramEnd"/>
      <w:r>
        <w:t xml:space="preserve"> and the shape of the United States overall is still recognizable. In contrast, </w:t>
      </w:r>
      <w:commentRangeStart w:id="106"/>
      <w:r>
        <w:t xml:space="preserve">Figure </w:t>
      </w:r>
      <w:ins w:id="107" w:author="Author">
        <w:r w:rsidR="007E342E">
          <w:t>4</w:t>
        </w:r>
      </w:ins>
      <w:del w:id="108" w:author="Author">
        <w:r w:rsidDel="007E342E">
          <w:delText>3</w:delText>
        </w:r>
      </w:del>
      <w:r>
        <w:t xml:space="preserve"> a </w:t>
      </w:r>
      <w:proofErr w:type="gramStart"/>
      <w:r>
        <w:t>shows</w:t>
      </w:r>
      <w:proofErr w:type="gramEnd"/>
      <w:r>
        <w:t xml:space="preserve">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commentRangeEnd w:id="106"/>
      <w:r w:rsidR="00047D3F">
        <w:rPr>
          <w:rStyle w:val="CommentReference"/>
        </w:rPr>
        <w:commentReference w:id="106"/>
      </w:r>
    </w:p>
    <w:p w14:paraId="6F27C379" w14:textId="77777777" w:rsidR="007C70C3" w:rsidRDefault="00AB6C00">
      <w:pPr>
        <w:pStyle w:val="BodyText"/>
      </w:pPr>
      <w:r>
        <w:t>To be able to recognize the significant changes, a reader will usually have to know the initial geography to find the differences in the new cartogram layout [</w:t>
      </w:r>
      <w:hyperlink w:anchor="ref-NAC">
        <w:r>
          <w:rPr>
            <w:rStyle w:val="Hyperlink"/>
          </w:rPr>
          <w:t>30</w:t>
        </w:r>
      </w:hyperlink>
      <w:r>
        <w:t xml:space="preserve">]. Tobler’s Conformal mapping means to preserve angles locally so that the shapes of </w:t>
      </w:r>
      <w:r>
        <w:lastRenderedPageBreak/>
        <w:t>small areas on a traditional map and a cartogram would be similar</w:t>
      </w:r>
      <w:commentRangeStart w:id="109"/>
      <w:r>
        <w:t>. [</w:t>
      </w:r>
      <w:hyperlink w:anchor="ref-CBATCC">
        <w:r>
          <w:rPr>
            <w:rStyle w:val="Hyperlink"/>
          </w:rPr>
          <w:t>33</w:t>
        </w:r>
      </w:hyperlink>
      <w:r>
        <w:t xml:space="preserve">] presents </w:t>
      </w:r>
      <w:commentRangeEnd w:id="109"/>
      <w:r w:rsidR="00047D3F">
        <w:rPr>
          <w:rStyle w:val="CommentReference"/>
        </w:rPr>
        <w:commentReference w:id="109"/>
      </w:r>
      <w:r>
        <w:t>this issue as conflicting tasks or aims, to adjust region sizes and retain region shapes.</w:t>
      </w:r>
    </w:p>
    <w:p w14:paraId="6382F9AF" w14:textId="77777777" w:rsidR="007C70C3" w:rsidRDefault="00AB6C00">
      <w:pPr>
        <w:pStyle w:val="Heading3"/>
      </w:pPr>
      <w:bookmarkStart w:id="110" w:name="non-contiguous"/>
      <w:r>
        <w:t>3.1.2 Non-contiguous</w:t>
      </w:r>
      <w:bookmarkEnd w:id="110"/>
    </w:p>
    <w:p w14:paraId="32B18AD0" w14:textId="77777777" w:rsidR="007C70C3" w:rsidRDefault="00AB6C00">
      <w:pPr>
        <w:pStyle w:val="FirstParagraph"/>
      </w:pPr>
      <w:r>
        <w:t>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 [</w:t>
      </w:r>
      <w:hyperlink w:anchor="ref-NAC">
        <w:r>
          <w:rPr>
            <w:rStyle w:val="Hyperlink"/>
          </w:rPr>
          <w:t>30</w:t>
        </w:r>
      </w:hyperlink>
      <w:r>
        <w:t>] discusses the creation of these maps and the significance of the empty areas left between the geographic boundaries and the new shape.</w:t>
      </w:r>
    </w:p>
    <w:p w14:paraId="6027180A" w14:textId="77777777" w:rsidR="007C70C3" w:rsidRDefault="00AB6C00">
      <w:pPr>
        <w:pStyle w:val="BodyText"/>
      </w:pPr>
      <w:r>
        <w:t>The white space presents the meaningful empty-space property [</w:t>
      </w:r>
      <w:hyperlink w:anchor="ref-ECGC">
        <w:r>
          <w:rPr>
            <w:rStyle w:val="Hyperlink"/>
          </w:rPr>
          <w:t>38</w:t>
        </w:r>
      </w:hyperlink>
      <w:r>
        <w:t>] [</w:t>
      </w:r>
      <w:hyperlink w:anchor="ref-NAC">
        <w:r>
          <w:rPr>
            <w:rStyle w:val="Hyperlink"/>
          </w:rPr>
          <w:t>30</w:t>
        </w:r>
      </w:hyperlink>
      <w:r>
        <w:t xml:space="preserve">] but it also distracts </w:t>
      </w:r>
      <w:commentRangeStart w:id="111"/>
      <w:r>
        <w:t xml:space="preserve">the reader from the data, with a low data density </w:t>
      </w:r>
      <w:commentRangeEnd w:id="111"/>
      <w:r w:rsidR="00047D3F">
        <w:rPr>
          <w:rStyle w:val="CommentReference"/>
        </w:rPr>
        <w:commentReference w:id="111"/>
      </w:r>
      <w:r>
        <w:t>[</w:t>
      </w:r>
      <w:hyperlink w:anchor="ref-TVDQI">
        <w:r>
          <w:rPr>
            <w:rStyle w:val="Hyperlink"/>
          </w:rPr>
          <w:t>39</w:t>
        </w:r>
      </w:hyperlink>
      <w:r>
        <w:t>].</w:t>
      </w:r>
    </w:p>
    <w:p w14:paraId="56D2269A" w14:textId="77777777" w:rsidR="007C70C3" w:rsidRDefault="00AB6C00">
      <w:pPr>
        <w:pStyle w:val="Heading3"/>
      </w:pPr>
      <w:bookmarkStart w:id="112" w:name="dorling"/>
      <w:commentRangeStart w:id="113"/>
      <w:r>
        <w:t>3.1.3 Dorling</w:t>
      </w:r>
      <w:bookmarkEnd w:id="112"/>
      <w:commentRangeEnd w:id="113"/>
      <w:r w:rsidR="00047D3F">
        <w:rPr>
          <w:rStyle w:val="CommentReference"/>
          <w:rFonts w:asciiTheme="minorHAnsi" w:eastAsiaTheme="minorEastAsia" w:hAnsiTheme="minorHAnsi" w:cstheme="minorBidi"/>
          <w:b w:val="0"/>
          <w:bCs w:val="0"/>
          <w:color w:val="auto"/>
        </w:rPr>
        <w:commentReference w:id="113"/>
      </w:r>
    </w:p>
    <w:p w14:paraId="571FBC28" w14:textId="77777777" w:rsidR="007C70C3" w:rsidRDefault="00AB6C00">
      <w:pPr>
        <w:pStyle w:val="FirstParagraph"/>
      </w:pPr>
      <w:r>
        <w:t>Daniel Dorling presents an alternative display engineered to highlight the spatial distribution and neighborhood relationships without complex distortions of borders and boundaries [</w:t>
      </w:r>
      <w:hyperlink w:anchor="ref-ACTUC">
        <w:r>
          <w:rPr>
            <w:rStyle w:val="Hyperlink"/>
          </w:rPr>
          <w:t>23</w:t>
        </w:r>
      </w:hyperlink>
      <w:r>
        <w:t>]:</w:t>
      </w:r>
    </w:p>
    <w:p w14:paraId="77823F0B" w14:textId="77777777" w:rsidR="007C70C3" w:rsidRDefault="00AB6C00">
      <w:pPr>
        <w:pStyle w:val="BlockText"/>
      </w:pPr>
      <w:r>
        <w:t>“If, for instance, it is desirable that areas on a map have boundaries which are as simple as possible, why not draw the areas as simple shapes in the first place?”</w:t>
      </w:r>
    </w:p>
    <w:p w14:paraId="5AB97424" w14:textId="77777777" w:rsidR="007C70C3" w:rsidRDefault="00AB6C00">
      <w:pPr>
        <w:pStyle w:val="FirstParagraph"/>
      </w:pPr>
      <w:r>
        <w:t>He acknowledged the sophistication of contiguous cartograms but critiqued their ‘very complex shapes,’ he answers this with his implementation of maps created using ‘the simplest of all shapes’. Circular cartograms use the same circle shape for every region represented, resized according to the statistic represented or the population. This simple shape may be more effective for understanding the spatial distribution than contiguous cartograms. Contiguous cartograms create ‘nonsense’ shapes that have ‘no meaning’ [</w:t>
      </w:r>
      <w:hyperlink w:anchor="ref-NISCC">
        <w:r>
          <w:rPr>
            <w:rStyle w:val="Hyperlink"/>
          </w:rPr>
          <w:t>34</w:t>
        </w:r>
      </w:hyperlink>
      <w:r>
        <w:t xml:space="preserve">]. Both methods </w:t>
      </w:r>
      <w:proofErr w:type="gramStart"/>
      <w:r>
        <w:t>applies</w:t>
      </w:r>
      <w:proofErr w:type="gramEnd"/>
      <w:r>
        <w:t xml:space="preserve"> a gravity model to produce a layout, that avoids overlaps and keep spatial relationships with neighboring areas over many iterations. The circular cartogram is relatively fast to compute.</w:t>
      </w:r>
    </w:p>
    <w:p w14:paraId="17A97FB1" w14:textId="77777777" w:rsidR="007C70C3" w:rsidRDefault="00AB6C00">
      <w:pPr>
        <w:pStyle w:val="BodyText"/>
      </w:pPr>
      <w:proofErr w:type="spellStart"/>
      <w:r>
        <w:t>Raisz</w:t>
      </w:r>
      <w:proofErr w:type="spellEnd"/>
      <w:r>
        <w:t xml:space="preserve"> [</w:t>
      </w:r>
      <w:hyperlink w:anchor="ref-RSCW">
        <w:r>
          <w:rPr>
            <w:rStyle w:val="Hyperlink"/>
          </w:rPr>
          <w:t>40</w:t>
        </w:r>
      </w:hyperlink>
      <w:r>
        <w:t>] laid the groundwork for this approach in the mid-1930s, drawing rectangular cartograms that provide simple comparisons, effective for correcting misconceptions communicated by geographic maps. Tobler [</w:t>
      </w:r>
      <w:hyperlink w:anchor="ref-TFYCC">
        <w:r>
          <w:rPr>
            <w:rStyle w:val="Hyperlink"/>
          </w:rPr>
          <w:t>41</w:t>
        </w:r>
      </w:hyperlink>
      <w:r>
        <w:t>] names and defines these as Value-Area Cartograms. This rectangular display may sacrifice contiguity but allows for tiling where geographic neighbors placed in suitable relative positions also share borders [</w:t>
      </w:r>
      <w:hyperlink w:anchor="ref-CDWCS">
        <w:r>
          <w:rPr>
            <w:rStyle w:val="Hyperlink"/>
          </w:rPr>
          <w:t>42</w:t>
        </w:r>
      </w:hyperlink>
      <w:r>
        <w:t>]. Rectangular cartograms communicate bivariate displays of the population by the size of each rectangular, and they use color to communicate a second variable [</w:t>
      </w:r>
      <w:hyperlink w:anchor="ref-ORC">
        <w:r>
          <w:rPr>
            <w:rStyle w:val="Hyperlink"/>
          </w:rPr>
          <w:t>43</w:t>
        </w:r>
      </w:hyperlink>
      <w:r>
        <w:t>].</w:t>
      </w:r>
    </w:p>
    <w:p w14:paraId="5C947161" w14:textId="77777777" w:rsidR="007C70C3" w:rsidRDefault="00AB6C00">
      <w:pPr>
        <w:pStyle w:val="Heading2"/>
      </w:pPr>
      <w:bookmarkStart w:id="114" w:name="tile-map"/>
      <w:r>
        <w:lastRenderedPageBreak/>
        <w:t>3.2 Tile Map</w:t>
      </w:r>
      <w:bookmarkEnd w:id="114"/>
    </w:p>
    <w:p w14:paraId="45CE8C66" w14:textId="77777777" w:rsidR="007C70C3" w:rsidRDefault="00AB6C00">
      <w:pPr>
        <w:pStyle w:val="FirstParagraph"/>
      </w:pPr>
      <w:r>
        <w:t>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 [</w:t>
      </w:r>
      <w:hyperlink w:anchor="ref-NPR">
        <w:r>
          <w:rPr>
            <w:rStyle w:val="Hyperlink"/>
          </w:rPr>
          <w:t>44</w:t>
        </w:r>
      </w:hyperlink>
      <w:r>
        <w:t>], [</w:t>
      </w:r>
      <w:hyperlink w:anchor="ref-FiveThirtyEight">
        <w:r>
          <w:rPr>
            <w:rStyle w:val="Hyperlink"/>
          </w:rPr>
          <w:t>45</w:t>
        </w:r>
      </w:hyperlink>
      <w:r>
        <w:t>], [</w:t>
      </w:r>
      <w:hyperlink w:anchor="ref-WSJ">
        <w:r>
          <w:rPr>
            <w:rStyle w:val="Hyperlink"/>
          </w:rPr>
          <w:t>46</w:t>
        </w:r>
      </w:hyperlink>
      <w:r>
        <w:t>], [</w:t>
      </w:r>
      <w:hyperlink w:anchor="ref-WP">
        <w:r>
          <w:rPr>
            <w:rStyle w:val="Hyperlink"/>
          </w:rPr>
          <w:t>47</w:t>
        </w:r>
      </w:hyperlink>
      <w:r>
        <w:t>]. Tile maps may be difficult to create as they are best created manually, they require additional time and care as the number of geographic areas to include increases.</w:t>
      </w:r>
    </w:p>
    <w:p w14:paraId="1FED100E" w14:textId="77777777" w:rsidR="007C70C3" w:rsidRDefault="00AB6C00">
      <w:pPr>
        <w:pStyle w:val="BodyText"/>
      </w:pPr>
      <w:r>
        <w:t>Cano and others [</w:t>
      </w:r>
      <w:hyperlink w:anchor="ref-MDAC">
        <w:r>
          <w:rPr>
            <w:rStyle w:val="Hyperlink"/>
          </w:rPr>
          <w:t>48</w:t>
        </w:r>
      </w:hyperlink>
      <w:r>
        <w:t>] define the term ‘mosaic cartograms’ 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14:paraId="648DAB3F" w14:textId="77777777" w:rsidR="007C70C3" w:rsidRDefault="00AB6C00">
      <w:pPr>
        <w:pStyle w:val="Heading2"/>
      </w:pPr>
      <w:bookmarkStart w:id="115" w:name="geofacet"/>
      <w:r>
        <w:t xml:space="preserve">3.3 </w:t>
      </w:r>
      <w:proofErr w:type="spellStart"/>
      <w:r>
        <w:t>Geofacet</w:t>
      </w:r>
      <w:bookmarkEnd w:id="115"/>
      <w:proofErr w:type="spellEnd"/>
    </w:p>
    <w:p w14:paraId="29EF78A3" w14:textId="77777777" w:rsidR="007C70C3" w:rsidRDefault="00AB6C00">
      <w:pPr>
        <w:pStyle w:val="FirstParagraph"/>
      </w:pPr>
      <w:proofErr w:type="spellStart"/>
      <w:r>
        <w:t>Hafen</w:t>
      </w:r>
      <w:proofErr w:type="spellEnd"/>
      <w:r>
        <w:t xml:space="preserve"> [</w:t>
      </w:r>
      <w:hyperlink w:anchor="ref-IGF">
        <w:r>
          <w:rPr>
            <w:rStyle w:val="Hyperlink"/>
          </w:rPr>
          <w:t>49</w:t>
        </w:r>
      </w:hyperlink>
      <w:r>
        <w:t xml:space="preserve">] introduces the term </w:t>
      </w:r>
      <w:proofErr w:type="spellStart"/>
      <w:r>
        <w:t>geofacet</w:t>
      </w:r>
      <w:proofErr w:type="spellEnd"/>
      <w:r>
        <w:t xml:space="preserve"> to describe a grid display of small plots. The arrangement of tiles mimics the geographic topology. </w:t>
      </w:r>
      <w:proofErr w:type="spellStart"/>
      <w:r>
        <w:t>Geofaceting</w:t>
      </w:r>
      <w:proofErr w:type="spellEnd"/>
      <w:r>
        <w:t xml:space="preserve"> has the functionality that a statistical plot can be constructed in each facet for each geographic area. A tile map can communicate only one value per region in a visualization, while </w:t>
      </w:r>
      <w:proofErr w:type="spellStart"/>
      <w:r>
        <w:t>geofaceting</w:t>
      </w:r>
      <w:proofErr w:type="spellEnd"/>
      <w:r>
        <w:t xml:space="preserve"> is a more flexible visualization for communication as it increases the amount of information displayed. Virtually any type of plot can be shown in the tile, allowing displays of multiple variables or values per geographic entity. Creating the layout of a </w:t>
      </w:r>
      <w:proofErr w:type="spellStart"/>
      <w:r>
        <w:t>geofacet</w:t>
      </w:r>
      <w:proofErr w:type="spellEnd"/>
      <w:r>
        <w:t xml:space="preserve"> is manual, but once created can be used for any data on that geographic base.</w:t>
      </w:r>
    </w:p>
    <w:p w14:paraId="62F3DC81" w14:textId="77777777" w:rsidR="007C70C3" w:rsidRDefault="00AB6C00">
      <w:pPr>
        <w:pStyle w:val="CaptionedFigure"/>
      </w:pPr>
      <w:r>
        <w:rPr>
          <w:noProof/>
        </w:rPr>
        <w:lastRenderedPageBreak/>
        <w:drawing>
          <wp:inline distT="0" distB="0" distL="0" distR="0" wp14:anchorId="755AA656" wp14:editId="31AC2E26">
            <wp:extent cx="5334000" cy="2667000"/>
            <wp:effectExtent l="0" t="0" r="0" b="0"/>
            <wp:docPr id="3" name="Picture"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wp:cNvGraphicFramePr/>
            <a:graphic xmlns:a="http://schemas.openxmlformats.org/drawingml/2006/main">
              <a:graphicData uri="http://schemas.openxmlformats.org/drawingml/2006/picture">
                <pic:pic xmlns:pic="http://schemas.openxmlformats.org/drawingml/2006/picture">
                  <pic:nvPicPr>
                    <pic:cNvPr id="0" name="Picture" descr="figures/gggrids.png"/>
                    <pic:cNvPicPr>
                      <a:picLocks noChangeAspect="1" noChangeArrowheads="1"/>
                    </pic:cNvPicPr>
                  </pic:nvPicPr>
                  <pic:blipFill>
                    <a:blip r:embed="rId19"/>
                    <a:stretch>
                      <a:fillRect/>
                    </a:stretch>
                  </pic:blipFill>
                  <pic:spPr bwMode="auto">
                    <a:xfrm>
                      <a:off x="0" y="0"/>
                      <a:ext cx="5334000" cy="2667000"/>
                    </a:xfrm>
                    <a:prstGeom prst="rect">
                      <a:avLst/>
                    </a:prstGeom>
                    <a:noFill/>
                    <a:ln w="9525">
                      <a:noFill/>
                      <a:headEnd/>
                      <a:tailEnd/>
                    </a:ln>
                  </pic:spPr>
                </pic:pic>
              </a:graphicData>
            </a:graphic>
          </wp:inline>
        </w:drawing>
      </w:r>
    </w:p>
    <w:p w14:paraId="405F3228" w14:textId="66A47EEC" w:rsidR="007C70C3" w:rsidRDefault="00AB6C00">
      <w:pPr>
        <w:pStyle w:val="ImageCaption"/>
      </w:pPr>
      <w:r>
        <w:t>Figure 3: Two alternative displays, tile map (</w:t>
      </w:r>
      <w:ins w:id="116" w:author="Author">
        <w:r w:rsidR="00047D3F">
          <w:t xml:space="preserve">a - </w:t>
        </w:r>
      </w:ins>
      <w:r>
        <w:t xml:space="preserve">left) and </w:t>
      </w:r>
      <w:proofErr w:type="spellStart"/>
      <w:r>
        <w:t>geofaceted</w:t>
      </w:r>
      <w:proofErr w:type="spellEnd"/>
      <w:r>
        <w:t xml:space="preserve"> map </w:t>
      </w:r>
      <w:ins w:id="117" w:author="Author">
        <w:r w:rsidR="00047D3F">
          <w:t xml:space="preserve">b- </w:t>
        </w:r>
      </w:ins>
      <w:r>
        <w:t>(right),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14:paraId="1F13F496" w14:textId="77777777" w:rsidR="007C70C3" w:rsidRDefault="00AB6C00">
      <w:pPr>
        <w:pStyle w:val="Heading2"/>
      </w:pPr>
      <w:bookmarkStart w:id="118" w:name="multivariate-displays"/>
      <w:r>
        <w:t>3.4 Multivariate displays</w:t>
      </w:r>
      <w:bookmarkEnd w:id="118"/>
    </w:p>
    <w:p w14:paraId="5B9ADFFA" w14:textId="77777777" w:rsidR="007C70C3" w:rsidRDefault="00AB6C00">
      <w:pPr>
        <w:pStyle w:val="FirstParagraph"/>
      </w:pPr>
      <w:r>
        <w:t>Pickle and others [</w:t>
      </w:r>
      <w:hyperlink w:anchor="ref-MMST">
        <w:r>
          <w:rPr>
            <w:rStyle w:val="Hyperlink"/>
          </w:rPr>
          <w:t>50</w:t>
        </w:r>
      </w:hyperlink>
      <w:r>
        <w:t xml:space="preserve">] present linked </w:t>
      </w:r>
      <w:proofErr w:type="spellStart"/>
      <w:r>
        <w:t>micromap</w:t>
      </w:r>
      <w:proofErr w:type="spellEnd"/>
      <w:r>
        <w:t xml:space="preserve">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w:t>
      </w:r>
      <w:proofErr w:type="spellStart"/>
      <w:r>
        <w:t>micromaps</w:t>
      </w:r>
      <w:proofErr w:type="spellEnd"/>
      <w:r>
        <w:t xml:space="preserve">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14:paraId="5F8F7094" w14:textId="77777777" w:rsidR="007C70C3" w:rsidRDefault="00AB6C00">
      <w:pPr>
        <w:pStyle w:val="BodyText"/>
      </w:pPr>
      <w:proofErr w:type="spellStart"/>
      <w:r>
        <w:t>Lucchesi</w:t>
      </w:r>
      <w:proofErr w:type="spellEnd"/>
      <w:r>
        <w:t xml:space="preserve"> and </w:t>
      </w:r>
      <w:proofErr w:type="spellStart"/>
      <w:r>
        <w:t>Wikle</w:t>
      </w:r>
      <w:proofErr w:type="spellEnd"/>
      <w:r>
        <w:t xml:space="preserve"> [</w:t>
      </w:r>
      <w:hyperlink w:anchor="ref-VUADBC">
        <w:r>
          <w:rPr>
            <w:rStyle w:val="Hyperlink"/>
          </w:rPr>
          <w:t>51</w:t>
        </w:r>
      </w:hyperlink>
      <w:r>
        <w:t>] 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14:paraId="1CDEDA26" w14:textId="77777777" w:rsidR="007C70C3" w:rsidRDefault="00AB6C00">
      <w:pPr>
        <w:pStyle w:val="Heading1"/>
      </w:pPr>
      <w:bookmarkStart w:id="119" w:name="sec:compare"/>
      <w:r>
        <w:lastRenderedPageBreak/>
        <w:t>4. Comparison and critique of alternative displays</w:t>
      </w:r>
      <w:bookmarkEnd w:id="119"/>
    </w:p>
    <w:p w14:paraId="2C63AB5D" w14:textId="77777777" w:rsidR="007C70C3" w:rsidRDefault="00AB6C00">
      <w:pPr>
        <w:pStyle w:val="CaptionedFigure"/>
      </w:pPr>
      <w:r>
        <w:rPr>
          <w:noProof/>
        </w:rPr>
        <w:drawing>
          <wp:inline distT="0" distB="0" distL="0" distR="0" wp14:anchorId="357339DA" wp14:editId="207F3611">
            <wp:extent cx="5334000" cy="4000500"/>
            <wp:effectExtent l="0" t="0" r="0" b="0"/>
            <wp:docPr id="4" name="Picture"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wp:cNvGraphicFramePr/>
            <a:graphic xmlns:a="http://schemas.openxmlformats.org/drawingml/2006/main">
              <a:graphicData uri="http://schemas.openxmlformats.org/drawingml/2006/picture">
                <pic:pic xmlns:pic="http://schemas.openxmlformats.org/drawingml/2006/picture">
                  <pic:nvPicPr>
                    <pic:cNvPr id="0" name="Picture" descr="figures/auscartograms.png"/>
                    <pic:cNvPicPr>
                      <a:picLocks noChangeAspect="1" noChangeArrowheads="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14:paraId="06B1D42C" w14:textId="77777777" w:rsidR="007C70C3" w:rsidRDefault="00AB6C00">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w:t>
      </w:r>
      <w:proofErr w:type="gramStart"/>
      <w:r>
        <w:t>areas</w:t>
      </w:r>
      <w:proofErr w:type="gramEnd"/>
      <w:r>
        <w:t xml:space="preserve"> but many are difficult to compare. The hexagon tile map provides a reasonable spatial distribution despite having isolated hexagons in the outback areas.</w:t>
      </w:r>
    </w:p>
    <w:p w14:paraId="6F25571A" w14:textId="77777777" w:rsidR="007C70C3" w:rsidRDefault="00AB6C00">
      <w:pPr>
        <w:pStyle w:val="Heading2"/>
      </w:pPr>
      <w:bookmarkStart w:id="120" w:name="Xaa002c5cb7c00099c9c9c6ebf1742ace522f715"/>
      <w:r>
        <w:t xml:space="preserve">4.1 Neither choropleth maps </w:t>
      </w:r>
      <w:proofErr w:type="gramStart"/>
      <w:r>
        <w:t>or</w:t>
      </w:r>
      <w:proofErr w:type="gramEnd"/>
      <w:r>
        <w:t xml:space="preserve"> cartograms perform well for Australia</w:t>
      </w:r>
      <w:bookmarkEnd w:id="120"/>
    </w:p>
    <w:p w14:paraId="068B665A" w14:textId="77777777" w:rsidR="007C70C3" w:rsidRDefault="00AB6C00">
      <w:pPr>
        <w:pStyle w:val="FirstParagraph"/>
      </w:pPr>
      <w:r>
        <w:t>Figure 4 shows four main types of cartograms using melanoma incidence on Australian Statistical Areas at Level 3 [</w:t>
      </w:r>
      <w:hyperlink w:anchor="ref-abs2016">
        <w:r>
          <w:rPr>
            <w:rStyle w:val="Hyperlink"/>
          </w:rPr>
          <w:t>19</w:t>
        </w:r>
      </w:hyperlink>
      <w:r>
        <w:t xml:space="preserve">]. The version of a contiguous cartogram (a) has expanded the highly populated areas while preserving the full shapes of rural areas. It has not fully resolved the population transformation of areas, and if it </w:t>
      </w:r>
      <w:commentRangeStart w:id="121"/>
      <w:r>
        <w:t>had accurately sized areas by population, the country would be unrecognizable.</w:t>
      </w:r>
      <w:commentRangeEnd w:id="121"/>
      <w:r w:rsidR="00047D3F">
        <w:rPr>
          <w:rStyle w:val="CommentReference"/>
        </w:rPr>
        <w:commentReference w:id="121"/>
      </w:r>
      <w:r>
        <w:t xml:space="preserve"> The shape-preserved cartogram is unreadable, and it has reduced all areas to tiny spots on the map. Zooming in on a high-resolution output shows it does preserve the shapes. The Dorling cartogram and the hexagon tile map provide reasonable </w:t>
      </w:r>
      <w:r>
        <w:lastRenderedPageBreak/>
        <w:t xml:space="preserve">displays of the spatial distribution, </w:t>
      </w:r>
      <w:commentRangeStart w:id="122"/>
      <w:r>
        <w:t xml:space="preserve">despite having too much </w:t>
      </w:r>
      <w:proofErr w:type="gramStart"/>
      <w:r>
        <w:t>white-space</w:t>
      </w:r>
      <w:proofErr w:type="gramEnd"/>
      <w:r>
        <w:t xml:space="preserve"> </w:t>
      </w:r>
      <w:commentRangeEnd w:id="122"/>
      <w:r w:rsidR="00047D3F">
        <w:rPr>
          <w:rStyle w:val="CommentReference"/>
        </w:rPr>
        <w:commentReference w:id="122"/>
      </w:r>
      <w:r>
        <w:t>in the outback areas.</w:t>
      </w:r>
    </w:p>
    <w:p w14:paraId="2CE23F5F" w14:textId="77777777" w:rsidR="007C70C3" w:rsidRDefault="00AB6C00">
      <w:pPr>
        <w:pStyle w:val="Heading2"/>
      </w:pPr>
      <w:bookmarkStart w:id="123" w:name="limitations-of-alternative-displays"/>
      <w:r>
        <w:t>4.2 Limitations of alternative displays</w:t>
      </w:r>
      <w:bookmarkEnd w:id="123"/>
    </w:p>
    <w:p w14:paraId="7EA5ED95" w14:textId="77777777" w:rsidR="007C70C3" w:rsidRDefault="00AB6C00">
      <w:pPr>
        <w:pStyle w:val="FirstParagraph"/>
      </w:pPr>
      <w:r>
        <w:t>Cartograms provide the spatial distortion to more accurately convey the statistical distribution, focusing on the human impact of the disease. However, the transformation of contiguous cartograms often occurs at the expense of the shape of areas [</w:t>
      </w:r>
      <w:hyperlink w:anchor="ref-CBATCC">
        <w:r>
          <w:rPr>
            <w:rStyle w:val="Hyperlink"/>
          </w:rPr>
          <w:t>33</w:t>
        </w:r>
      </w:hyperlink>
      <w:r>
        <w:t>]. When the population density of the geographic units is highly dissonant with geographic density, the cartogram will lose all spatial context. Dorling [</w:t>
      </w:r>
      <w:hyperlink w:anchor="ref-ACTUC">
        <w:r>
          <w:rPr>
            <w:rStyle w:val="Hyperlink"/>
          </w:rPr>
          <w:t>23</w:t>
        </w:r>
      </w:hyperlink>
      <w:r>
        <w:t xml:space="preserve">] has a </w:t>
      </w:r>
      <w:commentRangeStart w:id="124"/>
      <w:r>
        <w:t>cartogram showing the 1966 general election results, which looked very little like the geographical shape of Australia.</w:t>
      </w:r>
      <w:commentRangeEnd w:id="124"/>
      <w:r w:rsidR="00047D3F">
        <w:rPr>
          <w:rStyle w:val="CommentReference"/>
        </w:rPr>
        <w:commentReference w:id="124"/>
      </w:r>
    </w:p>
    <w:p w14:paraId="3E9877AC" w14:textId="77777777" w:rsidR="007C70C3" w:rsidRDefault="00AB6C00">
      <w:pPr>
        <w:pStyle w:val="BodyText"/>
      </w:pPr>
      <w:r>
        <w:t xml:space="preserve">Some mix of tiling, faceting or even </w:t>
      </w:r>
      <w:proofErr w:type="spellStart"/>
      <w:r>
        <w:t>micromaps</w:t>
      </w:r>
      <w:proofErr w:type="spellEnd"/>
      <w:r>
        <w:t xml:space="preserve">, which allow some spatial continuity while also zooming into small areas, are good solutions for difficult geographies. Table </w:t>
      </w:r>
      <w:proofErr w:type="gramStart"/>
      <w:r>
        <w:t>3  summarizes</w:t>
      </w:r>
      <w:proofErr w:type="gramEnd"/>
      <w:r>
        <w:t xml:space="preserve"> the key criteria for testing maps and alternative displays. </w:t>
      </w:r>
      <w:commentRangeStart w:id="125"/>
      <w:commentRangeStart w:id="126"/>
      <w:r>
        <w:t>Moore and Carpenter [</w:t>
      </w:r>
      <w:hyperlink w:anchor="ref-SAMGIS">
        <w:r>
          <w:rPr>
            <w:rStyle w:val="Hyperlink"/>
          </w:rPr>
          <w:t>1</w:t>
        </w:r>
      </w:hyperlink>
      <w:r>
        <w:t>] and Bell et al. [</w:t>
      </w:r>
      <w:hyperlink w:anchor="ref-CPISACA">
        <w:r>
          <w:rPr>
            <w:rStyle w:val="Hyperlink"/>
          </w:rPr>
          <w:t>6</w:t>
        </w:r>
      </w:hyperlink>
      <w:r>
        <w:t>] provide suggestions and comments to help map creators best communicate their health data and spatial analysis.</w:t>
      </w:r>
      <w:commentRangeEnd w:id="125"/>
      <w:r w:rsidR="00047D3F">
        <w:rPr>
          <w:rStyle w:val="CommentReference"/>
        </w:rPr>
        <w:commentReference w:id="125"/>
      </w:r>
      <w:commentRangeEnd w:id="126"/>
      <w:r w:rsidR="008C31AC">
        <w:rPr>
          <w:rStyle w:val="CommentReference"/>
        </w:rPr>
        <w:commentReference w:id="126"/>
      </w:r>
    </w:p>
    <w:p w14:paraId="7A33D5C7" w14:textId="77777777" w:rsidR="007C70C3" w:rsidRDefault="00AB6C00">
      <w:pPr>
        <w:pStyle w:val="TableCaption"/>
      </w:pPr>
      <w:r>
        <w:t xml:space="preserve">Table 3:  Summary of features and constraints of common mapping methods used to display cancer statistics (Y=Yes, N=No, </w:t>
      </w:r>
      <w:commentRangeStart w:id="127"/>
      <w:r>
        <w:t>S=Sometimes</w:t>
      </w:r>
      <w:commentRangeEnd w:id="127"/>
      <w:r w:rsidR="00047D3F">
        <w:rPr>
          <w:rStyle w:val="CommentReference"/>
          <w:i w:val="0"/>
        </w:rPr>
        <w:commentReference w:id="127"/>
      </w:r>
      <w:r>
        <w:t>).</w:t>
      </w:r>
    </w:p>
    <w:tbl>
      <w:tblPr>
        <w:tblStyle w:val="Table"/>
        <w:tblW w:w="0" w:type="pct"/>
        <w:tblLook w:val="07E0" w:firstRow="1" w:lastRow="1" w:firstColumn="1" w:lastColumn="1" w:noHBand="1" w:noVBand="1"/>
      </w:tblPr>
      <w:tblGrid>
        <w:gridCol w:w="1779"/>
        <w:gridCol w:w="1367"/>
        <w:gridCol w:w="1375"/>
        <w:gridCol w:w="1014"/>
        <w:gridCol w:w="986"/>
        <w:gridCol w:w="914"/>
        <w:gridCol w:w="1205"/>
      </w:tblGrid>
      <w:tr w:rsidR="007C70C3" w14:paraId="5C444D86" w14:textId="77777777">
        <w:tc>
          <w:tcPr>
            <w:tcW w:w="0" w:type="auto"/>
            <w:tcBorders>
              <w:bottom w:val="single" w:sz="0" w:space="0" w:color="auto"/>
            </w:tcBorders>
            <w:vAlign w:val="bottom"/>
          </w:tcPr>
          <w:p w14:paraId="319D1A65" w14:textId="77777777" w:rsidR="007C70C3" w:rsidRDefault="007C70C3"/>
        </w:tc>
        <w:tc>
          <w:tcPr>
            <w:tcW w:w="0" w:type="auto"/>
            <w:tcBorders>
              <w:bottom w:val="single" w:sz="0" w:space="0" w:color="auto"/>
            </w:tcBorders>
            <w:vAlign w:val="bottom"/>
          </w:tcPr>
          <w:p w14:paraId="730A6C21" w14:textId="77777777" w:rsidR="007C70C3" w:rsidRDefault="00AB6C00">
            <w:pPr>
              <w:pStyle w:val="Compact"/>
              <w:jc w:val="center"/>
            </w:pPr>
            <w:r>
              <w:t>Choropleth</w:t>
            </w:r>
          </w:p>
        </w:tc>
        <w:tc>
          <w:tcPr>
            <w:tcW w:w="0" w:type="auto"/>
            <w:tcBorders>
              <w:bottom w:val="single" w:sz="0" w:space="0" w:color="auto"/>
            </w:tcBorders>
            <w:vAlign w:val="bottom"/>
          </w:tcPr>
          <w:p w14:paraId="71E32D37" w14:textId="77777777" w:rsidR="007C70C3" w:rsidRDefault="00AB6C00">
            <w:pPr>
              <w:pStyle w:val="Compact"/>
              <w:jc w:val="center"/>
            </w:pPr>
            <w:r>
              <w:t>Contiguous</w:t>
            </w:r>
          </w:p>
        </w:tc>
        <w:tc>
          <w:tcPr>
            <w:tcW w:w="0" w:type="auto"/>
            <w:tcBorders>
              <w:bottom w:val="single" w:sz="0" w:space="0" w:color="auto"/>
            </w:tcBorders>
            <w:vAlign w:val="bottom"/>
          </w:tcPr>
          <w:p w14:paraId="334A814E" w14:textId="77777777" w:rsidR="007C70C3" w:rsidRDefault="00AB6C00">
            <w:pPr>
              <w:pStyle w:val="Compact"/>
              <w:jc w:val="center"/>
            </w:pPr>
            <w:r>
              <w:t>Non-contig</w:t>
            </w:r>
          </w:p>
        </w:tc>
        <w:tc>
          <w:tcPr>
            <w:tcW w:w="0" w:type="auto"/>
            <w:tcBorders>
              <w:bottom w:val="single" w:sz="0" w:space="0" w:color="auto"/>
            </w:tcBorders>
            <w:vAlign w:val="bottom"/>
          </w:tcPr>
          <w:p w14:paraId="4C4F5D95" w14:textId="77777777" w:rsidR="007C70C3" w:rsidRDefault="00AB6C00">
            <w:pPr>
              <w:pStyle w:val="Compact"/>
              <w:jc w:val="center"/>
            </w:pPr>
            <w:r>
              <w:t>Dorling</w:t>
            </w:r>
          </w:p>
        </w:tc>
        <w:tc>
          <w:tcPr>
            <w:tcW w:w="0" w:type="auto"/>
            <w:tcBorders>
              <w:bottom w:val="single" w:sz="0" w:space="0" w:color="auto"/>
            </w:tcBorders>
            <w:vAlign w:val="bottom"/>
          </w:tcPr>
          <w:p w14:paraId="1BC60B93" w14:textId="77777777" w:rsidR="007C70C3" w:rsidRDefault="00AB6C00">
            <w:pPr>
              <w:pStyle w:val="Compact"/>
              <w:jc w:val="center"/>
            </w:pPr>
            <w:r>
              <w:t>Tile maps</w:t>
            </w:r>
          </w:p>
        </w:tc>
        <w:tc>
          <w:tcPr>
            <w:tcW w:w="0" w:type="auto"/>
            <w:tcBorders>
              <w:bottom w:val="single" w:sz="0" w:space="0" w:color="auto"/>
            </w:tcBorders>
            <w:vAlign w:val="bottom"/>
          </w:tcPr>
          <w:p w14:paraId="17B6D634" w14:textId="77777777" w:rsidR="007C70C3" w:rsidRDefault="00AB6C00">
            <w:pPr>
              <w:pStyle w:val="Compact"/>
              <w:jc w:val="center"/>
            </w:pPr>
            <w:proofErr w:type="spellStart"/>
            <w:r>
              <w:t>Geofacets</w:t>
            </w:r>
            <w:proofErr w:type="spellEnd"/>
          </w:p>
        </w:tc>
      </w:tr>
      <w:tr w:rsidR="007C70C3" w14:paraId="31AB9B52" w14:textId="77777777">
        <w:tc>
          <w:tcPr>
            <w:tcW w:w="0" w:type="auto"/>
          </w:tcPr>
          <w:p w14:paraId="435EF634" w14:textId="77777777" w:rsidR="007C70C3" w:rsidRDefault="00AB6C00">
            <w:pPr>
              <w:pStyle w:val="Compact"/>
            </w:pPr>
            <w:r>
              <w:t>Spatial distortion</w:t>
            </w:r>
          </w:p>
        </w:tc>
        <w:tc>
          <w:tcPr>
            <w:tcW w:w="0" w:type="auto"/>
          </w:tcPr>
          <w:p w14:paraId="2D1811A4" w14:textId="77777777" w:rsidR="007C70C3" w:rsidRDefault="00AB6C00">
            <w:pPr>
              <w:pStyle w:val="Compact"/>
              <w:jc w:val="center"/>
            </w:pPr>
            <w:r>
              <w:t>N</w:t>
            </w:r>
          </w:p>
        </w:tc>
        <w:tc>
          <w:tcPr>
            <w:tcW w:w="0" w:type="auto"/>
          </w:tcPr>
          <w:p w14:paraId="0F6997DF" w14:textId="77777777" w:rsidR="007C70C3" w:rsidRDefault="00AB6C00">
            <w:pPr>
              <w:pStyle w:val="Compact"/>
              <w:jc w:val="center"/>
            </w:pPr>
            <w:r>
              <w:t>Y</w:t>
            </w:r>
          </w:p>
        </w:tc>
        <w:tc>
          <w:tcPr>
            <w:tcW w:w="0" w:type="auto"/>
          </w:tcPr>
          <w:p w14:paraId="60F410F0" w14:textId="77777777" w:rsidR="007C70C3" w:rsidRDefault="00AB6C00">
            <w:pPr>
              <w:pStyle w:val="Compact"/>
              <w:jc w:val="center"/>
            </w:pPr>
            <w:r>
              <w:t>Y</w:t>
            </w:r>
          </w:p>
        </w:tc>
        <w:tc>
          <w:tcPr>
            <w:tcW w:w="0" w:type="auto"/>
          </w:tcPr>
          <w:p w14:paraId="0E3AB99B" w14:textId="77777777" w:rsidR="007C70C3" w:rsidRDefault="00AB6C00">
            <w:pPr>
              <w:pStyle w:val="Compact"/>
              <w:jc w:val="center"/>
            </w:pPr>
            <w:r>
              <w:t>Y</w:t>
            </w:r>
          </w:p>
        </w:tc>
        <w:tc>
          <w:tcPr>
            <w:tcW w:w="0" w:type="auto"/>
          </w:tcPr>
          <w:p w14:paraId="7DEF30CB" w14:textId="77777777" w:rsidR="007C70C3" w:rsidRDefault="00AB6C00">
            <w:pPr>
              <w:pStyle w:val="Compact"/>
              <w:jc w:val="center"/>
            </w:pPr>
            <w:r>
              <w:t>Y</w:t>
            </w:r>
          </w:p>
        </w:tc>
        <w:tc>
          <w:tcPr>
            <w:tcW w:w="0" w:type="auto"/>
          </w:tcPr>
          <w:p w14:paraId="5C2FD282" w14:textId="77777777" w:rsidR="007C70C3" w:rsidRDefault="00AB6C00">
            <w:pPr>
              <w:pStyle w:val="Compact"/>
              <w:jc w:val="center"/>
            </w:pPr>
            <w:r>
              <w:t>Y</w:t>
            </w:r>
          </w:p>
        </w:tc>
      </w:tr>
      <w:tr w:rsidR="007C70C3" w14:paraId="75BEDC5C" w14:textId="77777777">
        <w:tc>
          <w:tcPr>
            <w:tcW w:w="0" w:type="auto"/>
          </w:tcPr>
          <w:p w14:paraId="1F726751" w14:textId="77777777" w:rsidR="007C70C3" w:rsidRDefault="00AB6C00">
            <w:pPr>
              <w:pStyle w:val="Compact"/>
            </w:pPr>
            <w:r>
              <w:t>Preserves neighbors</w:t>
            </w:r>
          </w:p>
        </w:tc>
        <w:tc>
          <w:tcPr>
            <w:tcW w:w="0" w:type="auto"/>
          </w:tcPr>
          <w:p w14:paraId="02F24FB1" w14:textId="77777777" w:rsidR="007C70C3" w:rsidRDefault="00AB6C00">
            <w:pPr>
              <w:pStyle w:val="Compact"/>
              <w:jc w:val="center"/>
            </w:pPr>
            <w:r>
              <w:t>Y</w:t>
            </w:r>
          </w:p>
        </w:tc>
        <w:tc>
          <w:tcPr>
            <w:tcW w:w="0" w:type="auto"/>
          </w:tcPr>
          <w:p w14:paraId="24E7F4CC" w14:textId="77777777" w:rsidR="007C70C3" w:rsidRDefault="00AB6C00">
            <w:pPr>
              <w:pStyle w:val="Compact"/>
              <w:jc w:val="center"/>
            </w:pPr>
            <w:r>
              <w:t>Y</w:t>
            </w:r>
          </w:p>
        </w:tc>
        <w:tc>
          <w:tcPr>
            <w:tcW w:w="0" w:type="auto"/>
          </w:tcPr>
          <w:p w14:paraId="71A6F220" w14:textId="77777777" w:rsidR="007C70C3" w:rsidRDefault="00AB6C00">
            <w:pPr>
              <w:pStyle w:val="Compact"/>
              <w:jc w:val="center"/>
            </w:pPr>
            <w:r>
              <w:t>Y</w:t>
            </w:r>
          </w:p>
        </w:tc>
        <w:tc>
          <w:tcPr>
            <w:tcW w:w="0" w:type="auto"/>
          </w:tcPr>
          <w:p w14:paraId="2CA3B96D" w14:textId="77777777" w:rsidR="007C70C3" w:rsidRDefault="00AB6C00">
            <w:pPr>
              <w:pStyle w:val="Compact"/>
              <w:jc w:val="center"/>
            </w:pPr>
            <w:r>
              <w:t>S</w:t>
            </w:r>
          </w:p>
        </w:tc>
        <w:tc>
          <w:tcPr>
            <w:tcW w:w="0" w:type="auto"/>
          </w:tcPr>
          <w:p w14:paraId="200D518F" w14:textId="77777777" w:rsidR="007C70C3" w:rsidRDefault="00AB6C00">
            <w:pPr>
              <w:pStyle w:val="Compact"/>
              <w:jc w:val="center"/>
            </w:pPr>
            <w:r>
              <w:t>S</w:t>
            </w:r>
          </w:p>
        </w:tc>
        <w:tc>
          <w:tcPr>
            <w:tcW w:w="0" w:type="auto"/>
          </w:tcPr>
          <w:p w14:paraId="39FE8EF3" w14:textId="77777777" w:rsidR="007C70C3" w:rsidRDefault="00AB6C00">
            <w:pPr>
              <w:pStyle w:val="Compact"/>
              <w:jc w:val="center"/>
            </w:pPr>
            <w:r>
              <w:t>S</w:t>
            </w:r>
          </w:p>
        </w:tc>
      </w:tr>
      <w:tr w:rsidR="007C70C3" w14:paraId="3E3AB1BF" w14:textId="77777777">
        <w:tc>
          <w:tcPr>
            <w:tcW w:w="0" w:type="auto"/>
          </w:tcPr>
          <w:p w14:paraId="3618BEB1" w14:textId="77777777" w:rsidR="007C70C3" w:rsidRDefault="00AB6C00">
            <w:pPr>
              <w:pStyle w:val="Compact"/>
            </w:pPr>
            <w:r>
              <w:t>Conceals small areas</w:t>
            </w:r>
          </w:p>
        </w:tc>
        <w:tc>
          <w:tcPr>
            <w:tcW w:w="0" w:type="auto"/>
          </w:tcPr>
          <w:p w14:paraId="6E585D25" w14:textId="77777777" w:rsidR="007C70C3" w:rsidRDefault="00AB6C00">
            <w:pPr>
              <w:pStyle w:val="Compact"/>
              <w:jc w:val="center"/>
            </w:pPr>
            <w:r>
              <w:t>Y</w:t>
            </w:r>
          </w:p>
        </w:tc>
        <w:tc>
          <w:tcPr>
            <w:tcW w:w="0" w:type="auto"/>
          </w:tcPr>
          <w:p w14:paraId="4EFA5445" w14:textId="77777777" w:rsidR="007C70C3" w:rsidRDefault="00AB6C00">
            <w:pPr>
              <w:pStyle w:val="Compact"/>
              <w:jc w:val="center"/>
            </w:pPr>
            <w:r>
              <w:t>S</w:t>
            </w:r>
          </w:p>
        </w:tc>
        <w:tc>
          <w:tcPr>
            <w:tcW w:w="0" w:type="auto"/>
          </w:tcPr>
          <w:p w14:paraId="747FB068" w14:textId="77777777" w:rsidR="007C70C3" w:rsidRDefault="00AB6C00">
            <w:pPr>
              <w:pStyle w:val="Compact"/>
              <w:jc w:val="center"/>
            </w:pPr>
            <w:r>
              <w:t>N</w:t>
            </w:r>
          </w:p>
        </w:tc>
        <w:tc>
          <w:tcPr>
            <w:tcW w:w="0" w:type="auto"/>
          </w:tcPr>
          <w:p w14:paraId="619F81B6" w14:textId="77777777" w:rsidR="007C70C3" w:rsidRDefault="00AB6C00">
            <w:pPr>
              <w:pStyle w:val="Compact"/>
              <w:jc w:val="center"/>
            </w:pPr>
            <w:r>
              <w:t>N</w:t>
            </w:r>
          </w:p>
        </w:tc>
        <w:tc>
          <w:tcPr>
            <w:tcW w:w="0" w:type="auto"/>
          </w:tcPr>
          <w:p w14:paraId="3F400DBE" w14:textId="77777777" w:rsidR="007C70C3" w:rsidRDefault="00AB6C00">
            <w:pPr>
              <w:pStyle w:val="Compact"/>
              <w:jc w:val="center"/>
            </w:pPr>
            <w:r>
              <w:t>N</w:t>
            </w:r>
          </w:p>
        </w:tc>
        <w:tc>
          <w:tcPr>
            <w:tcW w:w="0" w:type="auto"/>
          </w:tcPr>
          <w:p w14:paraId="175BF7B6" w14:textId="77777777" w:rsidR="007C70C3" w:rsidRDefault="00AB6C00">
            <w:pPr>
              <w:pStyle w:val="Compact"/>
              <w:jc w:val="center"/>
            </w:pPr>
            <w:r>
              <w:t>N</w:t>
            </w:r>
          </w:p>
        </w:tc>
      </w:tr>
      <w:tr w:rsidR="007C70C3" w14:paraId="74CABE9B" w14:textId="77777777">
        <w:tc>
          <w:tcPr>
            <w:tcW w:w="0" w:type="auto"/>
          </w:tcPr>
          <w:p w14:paraId="6CC1C1CD" w14:textId="77777777" w:rsidR="007C70C3" w:rsidRDefault="00AB6C00">
            <w:pPr>
              <w:pStyle w:val="Compact"/>
            </w:pPr>
            <w:r>
              <w:t>Uniform shape</w:t>
            </w:r>
          </w:p>
        </w:tc>
        <w:tc>
          <w:tcPr>
            <w:tcW w:w="0" w:type="auto"/>
          </w:tcPr>
          <w:p w14:paraId="6034D85F" w14:textId="77777777" w:rsidR="007C70C3" w:rsidRDefault="00AB6C00">
            <w:pPr>
              <w:pStyle w:val="Compact"/>
              <w:jc w:val="center"/>
            </w:pPr>
            <w:r>
              <w:t>N</w:t>
            </w:r>
          </w:p>
        </w:tc>
        <w:tc>
          <w:tcPr>
            <w:tcW w:w="0" w:type="auto"/>
          </w:tcPr>
          <w:p w14:paraId="665D9AF0" w14:textId="77777777" w:rsidR="007C70C3" w:rsidRDefault="00AB6C00">
            <w:pPr>
              <w:pStyle w:val="Compact"/>
              <w:jc w:val="center"/>
            </w:pPr>
            <w:r>
              <w:t>N</w:t>
            </w:r>
          </w:p>
        </w:tc>
        <w:tc>
          <w:tcPr>
            <w:tcW w:w="0" w:type="auto"/>
          </w:tcPr>
          <w:p w14:paraId="300DCEA4" w14:textId="77777777" w:rsidR="007C70C3" w:rsidRDefault="00AB6C00">
            <w:pPr>
              <w:pStyle w:val="Compact"/>
              <w:jc w:val="center"/>
            </w:pPr>
            <w:r>
              <w:t>N</w:t>
            </w:r>
          </w:p>
        </w:tc>
        <w:tc>
          <w:tcPr>
            <w:tcW w:w="0" w:type="auto"/>
          </w:tcPr>
          <w:p w14:paraId="1CBD412C" w14:textId="77777777" w:rsidR="007C70C3" w:rsidRDefault="00AB6C00">
            <w:pPr>
              <w:pStyle w:val="Compact"/>
              <w:jc w:val="center"/>
            </w:pPr>
            <w:r>
              <w:t>Y</w:t>
            </w:r>
          </w:p>
        </w:tc>
        <w:tc>
          <w:tcPr>
            <w:tcW w:w="0" w:type="auto"/>
          </w:tcPr>
          <w:p w14:paraId="2379F56D" w14:textId="77777777" w:rsidR="007C70C3" w:rsidRDefault="00AB6C00">
            <w:pPr>
              <w:pStyle w:val="Compact"/>
              <w:jc w:val="center"/>
            </w:pPr>
            <w:r>
              <w:t>Y</w:t>
            </w:r>
          </w:p>
        </w:tc>
        <w:tc>
          <w:tcPr>
            <w:tcW w:w="0" w:type="auto"/>
          </w:tcPr>
          <w:p w14:paraId="18C9122B" w14:textId="77777777" w:rsidR="007C70C3" w:rsidRDefault="00AB6C00">
            <w:pPr>
              <w:pStyle w:val="Compact"/>
              <w:jc w:val="center"/>
            </w:pPr>
            <w:r>
              <w:t>Y</w:t>
            </w:r>
          </w:p>
        </w:tc>
      </w:tr>
      <w:tr w:rsidR="007C70C3" w14:paraId="7A238B73" w14:textId="77777777">
        <w:tc>
          <w:tcPr>
            <w:tcW w:w="0" w:type="auto"/>
          </w:tcPr>
          <w:p w14:paraId="20FF28FC" w14:textId="77777777" w:rsidR="007C70C3" w:rsidRDefault="00AB6C00">
            <w:pPr>
              <w:pStyle w:val="Compact"/>
            </w:pPr>
            <w:r>
              <w:t>Univariate only</w:t>
            </w:r>
          </w:p>
        </w:tc>
        <w:tc>
          <w:tcPr>
            <w:tcW w:w="0" w:type="auto"/>
          </w:tcPr>
          <w:p w14:paraId="77D41BF1" w14:textId="77777777" w:rsidR="007C70C3" w:rsidRDefault="00AB6C00">
            <w:pPr>
              <w:pStyle w:val="Compact"/>
              <w:jc w:val="center"/>
            </w:pPr>
            <w:r>
              <w:t>Y</w:t>
            </w:r>
          </w:p>
        </w:tc>
        <w:tc>
          <w:tcPr>
            <w:tcW w:w="0" w:type="auto"/>
          </w:tcPr>
          <w:p w14:paraId="1F40E8EF" w14:textId="77777777" w:rsidR="007C70C3" w:rsidRDefault="00AB6C00">
            <w:pPr>
              <w:pStyle w:val="Compact"/>
              <w:jc w:val="center"/>
            </w:pPr>
            <w:r>
              <w:t>Y</w:t>
            </w:r>
          </w:p>
        </w:tc>
        <w:tc>
          <w:tcPr>
            <w:tcW w:w="0" w:type="auto"/>
          </w:tcPr>
          <w:p w14:paraId="1834E062" w14:textId="77777777" w:rsidR="007C70C3" w:rsidRDefault="00AB6C00">
            <w:pPr>
              <w:pStyle w:val="Compact"/>
              <w:jc w:val="center"/>
            </w:pPr>
            <w:r>
              <w:t>Y</w:t>
            </w:r>
          </w:p>
        </w:tc>
        <w:tc>
          <w:tcPr>
            <w:tcW w:w="0" w:type="auto"/>
          </w:tcPr>
          <w:p w14:paraId="3F90D4FC" w14:textId="77777777" w:rsidR="007C70C3" w:rsidRDefault="00AB6C00">
            <w:pPr>
              <w:pStyle w:val="Compact"/>
              <w:jc w:val="center"/>
            </w:pPr>
            <w:r>
              <w:t>S</w:t>
            </w:r>
          </w:p>
        </w:tc>
        <w:tc>
          <w:tcPr>
            <w:tcW w:w="0" w:type="auto"/>
          </w:tcPr>
          <w:p w14:paraId="3247A908" w14:textId="77777777" w:rsidR="007C70C3" w:rsidRDefault="00AB6C00">
            <w:pPr>
              <w:pStyle w:val="Compact"/>
              <w:jc w:val="center"/>
            </w:pPr>
            <w:r>
              <w:t>S</w:t>
            </w:r>
          </w:p>
        </w:tc>
        <w:tc>
          <w:tcPr>
            <w:tcW w:w="0" w:type="auto"/>
          </w:tcPr>
          <w:p w14:paraId="022C5773" w14:textId="77777777" w:rsidR="007C70C3" w:rsidRDefault="00AB6C00">
            <w:pPr>
              <w:pStyle w:val="Compact"/>
              <w:jc w:val="center"/>
            </w:pPr>
            <w:r>
              <w:t>N</w:t>
            </w:r>
          </w:p>
        </w:tc>
      </w:tr>
      <w:tr w:rsidR="007C70C3" w14:paraId="456A271B" w14:textId="77777777">
        <w:tc>
          <w:tcPr>
            <w:tcW w:w="0" w:type="auto"/>
          </w:tcPr>
          <w:p w14:paraId="40A9AF38" w14:textId="77777777" w:rsidR="007C70C3" w:rsidRDefault="00AB6C00">
            <w:pPr>
              <w:pStyle w:val="Compact"/>
            </w:pPr>
            <w:r>
              <w:t>Manual construction</w:t>
            </w:r>
          </w:p>
        </w:tc>
        <w:tc>
          <w:tcPr>
            <w:tcW w:w="0" w:type="auto"/>
          </w:tcPr>
          <w:p w14:paraId="48B3CC3D" w14:textId="77777777" w:rsidR="007C70C3" w:rsidRDefault="00AB6C00">
            <w:pPr>
              <w:pStyle w:val="Compact"/>
              <w:jc w:val="center"/>
            </w:pPr>
            <w:r>
              <w:t>N</w:t>
            </w:r>
          </w:p>
        </w:tc>
        <w:tc>
          <w:tcPr>
            <w:tcW w:w="0" w:type="auto"/>
          </w:tcPr>
          <w:p w14:paraId="34AF1248" w14:textId="77777777" w:rsidR="007C70C3" w:rsidRDefault="00AB6C00">
            <w:pPr>
              <w:pStyle w:val="Compact"/>
              <w:jc w:val="center"/>
            </w:pPr>
            <w:r>
              <w:t>N</w:t>
            </w:r>
          </w:p>
        </w:tc>
        <w:tc>
          <w:tcPr>
            <w:tcW w:w="0" w:type="auto"/>
          </w:tcPr>
          <w:p w14:paraId="3B5D30FE" w14:textId="77777777" w:rsidR="007C70C3" w:rsidRDefault="00AB6C00">
            <w:pPr>
              <w:pStyle w:val="Compact"/>
              <w:jc w:val="center"/>
            </w:pPr>
            <w:r>
              <w:t>N</w:t>
            </w:r>
          </w:p>
        </w:tc>
        <w:tc>
          <w:tcPr>
            <w:tcW w:w="0" w:type="auto"/>
          </w:tcPr>
          <w:p w14:paraId="012D5C24" w14:textId="77777777" w:rsidR="007C70C3" w:rsidRDefault="00AB6C00">
            <w:pPr>
              <w:pStyle w:val="Compact"/>
              <w:jc w:val="center"/>
            </w:pPr>
            <w:r>
              <w:t>N</w:t>
            </w:r>
          </w:p>
        </w:tc>
        <w:tc>
          <w:tcPr>
            <w:tcW w:w="0" w:type="auto"/>
          </w:tcPr>
          <w:p w14:paraId="443478B7" w14:textId="77777777" w:rsidR="007C70C3" w:rsidRDefault="00AB6C00">
            <w:pPr>
              <w:pStyle w:val="Compact"/>
              <w:jc w:val="center"/>
            </w:pPr>
            <w:r>
              <w:t>Y</w:t>
            </w:r>
          </w:p>
        </w:tc>
        <w:tc>
          <w:tcPr>
            <w:tcW w:w="0" w:type="auto"/>
          </w:tcPr>
          <w:p w14:paraId="2C07E1B2" w14:textId="77777777" w:rsidR="007C70C3" w:rsidRDefault="00AB6C00">
            <w:pPr>
              <w:pStyle w:val="Compact"/>
              <w:jc w:val="center"/>
            </w:pPr>
            <w:r>
              <w:t>Y</w:t>
            </w:r>
          </w:p>
        </w:tc>
      </w:tr>
    </w:tbl>
    <w:p w14:paraId="146B0E8D" w14:textId="77777777" w:rsidR="007C70C3" w:rsidRDefault="00AB6C00">
      <w:pPr>
        <w:pStyle w:val="Heading1"/>
      </w:pPr>
      <w:bookmarkStart w:id="128" w:name="ch:interacting"/>
      <w:r>
        <w:t>5. User interaction</w:t>
      </w:r>
      <w:bookmarkEnd w:id="128"/>
    </w:p>
    <w:p w14:paraId="6A1A0598" w14:textId="77777777" w:rsidR="007C70C3" w:rsidRDefault="00AB6C00">
      <w:pPr>
        <w:pStyle w:val="FirstParagraph"/>
      </w:pPr>
      <w:r>
        <w:t>One of the concerns of adding too much information to a map is the fear of cognitive overload [</w:t>
      </w:r>
      <w:hyperlink w:anchor="ref-mcgranaghan1993cartographic">
        <w:r>
          <w:rPr>
            <w:rStyle w:val="Hyperlink"/>
          </w:rPr>
          <w:t>52</w:t>
        </w:r>
      </w:hyperlink>
      <w:r>
        <w:t>] in which the user reaches an information threshold, beyond which they become confused. It can be a juggling act for a diverse audience, with experts probably preferring more detail [</w:t>
      </w:r>
      <w:hyperlink w:anchor="ref-cliburn2002design">
        <w:r>
          <w:rPr>
            <w:rStyle w:val="Hyperlink"/>
          </w:rPr>
          <w:t>53</w:t>
        </w:r>
      </w:hyperlink>
      <w:r>
        <w:t xml:space="preserve">] while a simpler display is more broadly readable. Interactivity is a design feature within modern mapping methods that can be used to incorporate additional information and complexity without overloading </w:t>
      </w:r>
      <w:r>
        <w:lastRenderedPageBreak/>
        <w:t>the user. Effective user-</w:t>
      </w:r>
      <w:proofErr w:type="spellStart"/>
      <w:r>
        <w:t>centred</w:t>
      </w:r>
      <w:proofErr w:type="spellEnd"/>
      <w:r>
        <w:t xml:space="preserve"> interactive actions produce rapid, incremental, and reversible changes to the display [</w:t>
      </w:r>
      <w:hyperlink w:anchor="ref-DMIV">
        <w:r>
          <w:rPr>
            <w:rStyle w:val="Hyperlink"/>
          </w:rPr>
          <w:t>54</w:t>
        </w:r>
      </w:hyperlink>
      <w:r>
        <w:t>].</w:t>
      </w:r>
    </w:p>
    <w:p w14:paraId="03559846" w14:textId="09456694" w:rsidR="007C70C3" w:rsidRDefault="00AB6C00">
      <w:pPr>
        <w:pStyle w:val="BodyText"/>
      </w:pPr>
      <w:proofErr w:type="spellStart"/>
      <w:r>
        <w:t>Monmonier</w:t>
      </w:r>
      <w:proofErr w:type="spellEnd"/>
      <w:r>
        <w:t xml:space="preserve"> [</w:t>
      </w:r>
      <w:hyperlink w:anchor="ref-HTLWM">
        <w:r>
          <w:rPr>
            <w:rStyle w:val="Hyperlink"/>
          </w:rPr>
          <w:t>32</w:t>
        </w:r>
      </w:hyperlink>
      <w:r>
        <w:t xml:space="preserve">] </w:t>
      </w:r>
      <w:del w:id="129" w:author="Author">
        <w:r w:rsidDel="007D1E18">
          <w:delText>says that</w:delText>
        </w:r>
      </w:del>
      <w:ins w:id="130" w:author="Author">
        <w:r w:rsidR="007D1E18">
          <w:t>recommends using</w:t>
        </w:r>
      </w:ins>
      <w:r>
        <w:t xml:space="preserve"> interactivity </w:t>
      </w:r>
      <w:del w:id="131" w:author="Author">
        <w:r w:rsidDel="007D1E18">
          <w:delText xml:space="preserve">can be used </w:delText>
        </w:r>
      </w:del>
      <w:r>
        <w:t>to allow users to explore the map for more information and provide</w:t>
      </w:r>
      <w:del w:id="132" w:author="Author">
        <w:r w:rsidDel="007D1E18">
          <w:delText>s</w:delText>
        </w:r>
      </w:del>
      <w:r>
        <w:t xml:space="preserve"> flexibility for the display. The user can toggle between different variables, map views or even multiple realizations of future scenarios [</w:t>
      </w:r>
      <w:hyperlink w:anchor="ref-goodchild1994introduction">
        <w:r>
          <w:rPr>
            <w:rStyle w:val="Hyperlink"/>
          </w:rPr>
          <w:t>55</w:t>
        </w:r>
      </w:hyperlink>
      <w:r>
        <w:t>]. This provides additional mechanisms for the users to digest the uncertainty of the available information [</w:t>
      </w:r>
      <w:hyperlink w:anchor="ref-maceachren1992visualizing">
        <w:r>
          <w:rPr>
            <w:rStyle w:val="Hyperlink"/>
          </w:rPr>
          <w:t>56</w:t>
        </w:r>
      </w:hyperlink>
      <w:r>
        <w:t>]. When the needs of the audience are changeable and are also the priority, the map creator can allow interactivity for map users to explore a data set through dynamic interactions. This can allow inspection of the data from many views [</w:t>
      </w:r>
      <w:hyperlink w:anchor="ref-DQBCM">
        <w:r>
          <w:rPr>
            <w:rStyle w:val="Hyperlink"/>
          </w:rPr>
          <w:t>58</w:t>
        </w:r>
      </w:hyperlink>
      <w:r>
        <w:t>]. User interaction with maps helps to understand and interpret the spatial distribution of disease, to validate, explain or explore the presented statistics and their relationships to each other [</w:t>
      </w:r>
      <w:hyperlink w:anchor="ref-TNTEA">
        <w:r>
          <w:rPr>
            <w:rStyle w:val="Hyperlink"/>
          </w:rPr>
          <w:t>59</w:t>
        </w:r>
      </w:hyperlink>
      <w:r>
        <w:t>].</w:t>
      </w:r>
    </w:p>
    <w:p w14:paraId="05BF792B" w14:textId="77777777" w:rsidR="007C70C3" w:rsidRDefault="00AB6C00">
      <w:pPr>
        <w:pStyle w:val="BodyText"/>
      </w:pPr>
      <w:r>
        <w:t>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 [</w:t>
      </w:r>
      <w:hyperlink w:anchor="ref-HTLWM">
        <w:r>
          <w:rPr>
            <w:rStyle w:val="Hyperlink"/>
          </w:rPr>
          <w:t>32</w:t>
        </w:r>
      </w:hyperlink>
      <w:r>
        <w:t>]. The use of these supports can be found in various online cancer maps and are shown in Figure 5 [</w:t>
      </w:r>
      <w:hyperlink w:anchor="ref-roberts2019communication">
        <w:r>
          <w:rPr>
            <w:rStyle w:val="Hyperlink"/>
          </w:rPr>
          <w:t>18</w:t>
        </w:r>
      </w:hyperlink>
      <w:r>
        <w:t>].</w:t>
      </w:r>
    </w:p>
    <w:p w14:paraId="1D9821E4" w14:textId="77777777" w:rsidR="007C70C3" w:rsidRDefault="00AB6C00">
      <w:pPr>
        <w:pStyle w:val="BodyText"/>
      </w:pPr>
      <w:r>
        <w:t>Animation, in contrast to interactivity, usually involves pre-computing views and showing these in a sequence. Lin Pedersen [</w:t>
      </w:r>
      <w:hyperlink w:anchor="ref-TGA">
        <w:r>
          <w:rPr>
            <w:rStyle w:val="Hyperlink"/>
          </w:rPr>
          <w:t>60</w:t>
        </w:r>
      </w:hyperlink>
      <w:r>
        <w:t xml:space="preserve">] provides an overview of animation for maps using the R package </w:t>
      </w:r>
      <w:proofErr w:type="spellStart"/>
      <w:r>
        <w:rPr>
          <w:rStyle w:val="VerbatimChar"/>
        </w:rPr>
        <w:t>gganimate</w:t>
      </w:r>
      <w:proofErr w:type="spellEnd"/>
      <w:r>
        <w:t xml:space="preserve"> [</w:t>
      </w:r>
      <w:hyperlink w:anchor="ref-gganimate">
        <w:r>
          <w:rPr>
            <w:rStyle w:val="Hyperlink"/>
          </w:rPr>
          <w:t>61</w:t>
        </w:r>
      </w:hyperlink>
      <w:r>
        <w:t>]. Animations are used to communicate a message by capturing and directing users’ attention. It is most often employed to show changes over time. The controls for basic animation are usually placed outside of the plot space [</w:t>
      </w:r>
      <w:hyperlink w:anchor="ref-TGA">
        <w:r>
          <w:rPr>
            <w:rStyle w:val="Hyperlink"/>
          </w:rPr>
          <w:t>60</w:t>
        </w:r>
      </w:hyperlink>
      <w:r>
        <w:t>], and the map image is updated/replaced as the animation progresses.</w:t>
      </w:r>
    </w:p>
    <w:p w14:paraId="7058F54D" w14:textId="77777777" w:rsidR="007C70C3" w:rsidRDefault="00AB6C00">
      <w:pPr>
        <w:pStyle w:val="BodyText"/>
      </w:pPr>
      <w:r>
        <w:t>Weather maps are a thoroughly developed examples of animation of spatial displays to communicate information to the general public [</w:t>
      </w:r>
      <w:hyperlink w:anchor="ref-CPISACA">
        <w:r>
          <w:rPr>
            <w:rStyle w:val="Hyperlink"/>
          </w:rPr>
          <w:t>6</w:t>
        </w:r>
      </w:hyperlink>
      <w:r>
        <w:t>]. The movement of a weather system will follow a forecasted path. All map users can follow the animated path of the weather system across the geography over a specified period.</w:t>
      </w:r>
    </w:p>
    <w:p w14:paraId="1FC78422" w14:textId="47360B7E" w:rsidR="007C70C3" w:rsidRDefault="00AB6C00">
      <w:pPr>
        <w:pStyle w:val="BodyText"/>
      </w:pPr>
      <w:r>
        <w:t>The Australian Cancer Atlas [</w:t>
      </w:r>
      <w:hyperlink w:anchor="ref-TACA">
        <w:r>
          <w:rPr>
            <w:rStyle w:val="Hyperlink"/>
          </w:rPr>
          <w:t>62</w:t>
        </w:r>
      </w:hyperlink>
      <w:r>
        <w:t xml:space="preserve">] provides </w:t>
      </w:r>
      <w:hyperlink r:id="rId21">
        <w:r>
          <w:rPr>
            <w:rStyle w:val="Hyperlink"/>
          </w:rPr>
          <w:t>tours</w:t>
        </w:r>
      </w:hyperlink>
      <w:r>
        <w:t xml:space="preserve"> that change the display to draw users’ attention to areas on the map that are relevant to the </w:t>
      </w:r>
      <w:ins w:id="133" w:author="Author">
        <w:r w:rsidR="00047D3F">
          <w:t>interpretation</w:t>
        </w:r>
      </w:ins>
      <w:del w:id="134" w:author="Author">
        <w:r w:rsidDel="00047D3F">
          <w:delText>story</w:delText>
        </w:r>
      </w:del>
      <w:r>
        <w:t>. This implementation of animation gives users tools to plan their exploration.</w:t>
      </w:r>
    </w:p>
    <w:p w14:paraId="4424DB40" w14:textId="77777777" w:rsidR="007C70C3" w:rsidRDefault="00AB6C00">
      <w:pPr>
        <w:pStyle w:val="BodyText"/>
      </w:pPr>
      <w:r>
        <w:t xml:space="preserve">Figure </w:t>
      </w:r>
      <w:proofErr w:type="gramStart"/>
      <w:r>
        <w:t>6  shows</w:t>
      </w:r>
      <w:proofErr w:type="gramEnd"/>
      <w:r>
        <w:t xml:space="preserve">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w:t>
      </w:r>
      <w:proofErr w:type="spellStart"/>
      <w:r>
        <w:t>Mousing</w:t>
      </w:r>
      <w:proofErr w:type="spellEnd"/>
      <w:r>
        <w:t xml:space="preserve"> over the time series plots will highlight the line for a particular region. The Canadian Breast Cancer Mortality map (right) has a magnifying glass that allows the user to zoom into small areas. It is easy to control and shows precise details in small areas.</w:t>
      </w:r>
    </w:p>
    <w:p w14:paraId="54FC0A5A" w14:textId="77777777" w:rsidR="007C70C3" w:rsidRDefault="00AB6C00">
      <w:pPr>
        <w:pStyle w:val="CaptionedFigure"/>
      </w:pPr>
      <w:r>
        <w:rPr>
          <w:noProof/>
        </w:rPr>
        <w:lastRenderedPageBreak/>
        <w:drawing>
          <wp:inline distT="0" distB="0" distL="0" distR="0" wp14:anchorId="4B49E3CC" wp14:editId="6CB4D6BC">
            <wp:extent cx="5334000" cy="4000500"/>
            <wp:effectExtent l="0" t="0" r="0" b="0"/>
            <wp:docPr id="5" name="Picture"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wp:cNvGraphicFramePr/>
            <a:graphic xmlns:a="http://schemas.openxmlformats.org/drawingml/2006/main">
              <a:graphicData uri="http://schemas.openxmlformats.org/drawingml/2006/picture">
                <pic:pic xmlns:pic="http://schemas.openxmlformats.org/drawingml/2006/picture">
                  <pic:nvPicPr>
                    <pic:cNvPr id="0" name="Picture" descr="figures/interacting.png"/>
                    <pic:cNvPicPr>
                      <a:picLocks noChangeAspect="1" noChangeArrowheads="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14:paraId="6426124F" w14:textId="77777777" w:rsidR="007C70C3" w:rsidRDefault="00AB6C00">
      <w:pPr>
        <w:pStyle w:val="ImageCaption"/>
      </w:pPr>
      <w:r>
        <w:t>Figure 5: Interactive controls of displays in publicly available choropleth cancer maps: (</w:t>
      </w:r>
      <w:proofErr w:type="spellStart"/>
      <w:r>
        <w:t>i</w:t>
      </w:r>
      <w:proofErr w:type="spellEnd"/>
      <w:r>
        <w:t xml:space="preserve">) GUI controls for statistic, sex, age groups, continents, and cancer types for </w:t>
      </w:r>
      <w:hyperlink r:id="rId23">
        <w:proofErr w:type="spellStart"/>
        <w:r>
          <w:rPr>
            <w:rStyle w:val="Hyperlink"/>
          </w:rPr>
          <w:t>Globocan</w:t>
        </w:r>
        <w:proofErr w:type="spellEnd"/>
        <w:r>
          <w:rPr>
            <w:rStyle w:val="Hyperlink"/>
          </w:rPr>
          <w:t xml:space="preserve"> 2018: Cancer Today</w:t>
        </w:r>
      </w:hyperlink>
      <w:r>
        <w:t xml:space="preserve">, (ii) Menus for variable selection and zooming on </w:t>
      </w:r>
      <w:hyperlink r:id="rId24">
        <w:r>
          <w:rPr>
            <w:rStyle w:val="Hyperlink"/>
          </w:rPr>
          <w:t>Bowel Cancer Australia Atlas</w:t>
        </w:r>
      </w:hyperlink>
      <w:r>
        <w:t xml:space="preserve">, (iii) Menus for choosing variables and countries in </w:t>
      </w:r>
      <w:hyperlink r:id="rId25" w:anchor="?view=map&amp;metric=INCID_ALL_M">
        <w:r>
          <w:rPr>
            <w:rStyle w:val="Hyperlink"/>
          </w:rPr>
          <w:t>The Cancer Atlas</w:t>
        </w:r>
      </w:hyperlink>
      <w:r>
        <w:t xml:space="preserve">, (iv) Tabs for different indicators and cancer types in </w:t>
      </w:r>
      <w:hyperlink r:id="rId26">
        <w:r>
          <w:rPr>
            <w:rStyle w:val="Hyperlink"/>
          </w:rPr>
          <w:t>Global Cancer Map</w:t>
        </w:r>
      </w:hyperlink>
      <w:r>
        <w:t xml:space="preserve">, (v) Menus and toggles for variable and subset selection in </w:t>
      </w:r>
      <w:hyperlink r:id="rId27">
        <w:r>
          <w:rPr>
            <w:rStyle w:val="Hyperlink"/>
          </w:rPr>
          <w:t>United States Cancer Statistics: Data Visualizations</w:t>
        </w:r>
      </w:hyperlink>
      <w:r>
        <w:t>.</w:t>
      </w:r>
    </w:p>
    <w:p w14:paraId="239944F5" w14:textId="77777777" w:rsidR="007C70C3" w:rsidRDefault="00AB6C00">
      <w:pPr>
        <w:pStyle w:val="CaptionedFigure"/>
      </w:pPr>
      <w:r>
        <w:rPr>
          <w:noProof/>
        </w:rPr>
        <w:lastRenderedPageBreak/>
        <w:drawing>
          <wp:inline distT="0" distB="0" distL="0" distR="0" wp14:anchorId="709ECB07" wp14:editId="16DFB891">
            <wp:extent cx="5334000" cy="3111500"/>
            <wp:effectExtent l="0" t="0" r="0" b="0"/>
            <wp:docPr id="6" name="Picture"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wp:cNvGraphicFramePr/>
            <a:graphic xmlns:a="http://schemas.openxmlformats.org/drawingml/2006/main">
              <a:graphicData uri="http://schemas.openxmlformats.org/drawingml/2006/picture">
                <pic:pic xmlns:pic="http://schemas.openxmlformats.org/drawingml/2006/picture">
                  <pic:nvPicPr>
                    <pic:cNvPr id="0" name="Picture" descr="figures/animating.png"/>
                    <pic:cNvPicPr>
                      <a:picLocks noChangeAspect="1" noChangeArrowheads="1"/>
                    </pic:cNvPicPr>
                  </pic:nvPicPr>
                  <pic:blipFill>
                    <a:blip r:embed="rId28"/>
                    <a:stretch>
                      <a:fillRect/>
                    </a:stretch>
                  </pic:blipFill>
                  <pic:spPr bwMode="auto">
                    <a:xfrm>
                      <a:off x="0" y="0"/>
                      <a:ext cx="5334000" cy="3111500"/>
                    </a:xfrm>
                    <a:prstGeom prst="rect">
                      <a:avLst/>
                    </a:prstGeom>
                    <a:noFill/>
                    <a:ln w="9525">
                      <a:noFill/>
                      <a:headEnd/>
                      <a:tailEnd/>
                    </a:ln>
                  </pic:spPr>
                </pic:pic>
              </a:graphicData>
            </a:graphic>
          </wp:inline>
        </w:drawing>
      </w:r>
    </w:p>
    <w:p w14:paraId="49F71FD4" w14:textId="77777777" w:rsidR="007C70C3" w:rsidRDefault="00AB6C00">
      <w:pPr>
        <w:pStyle w:val="ImageCaption"/>
      </w:pPr>
      <w:r>
        <w:t xml:space="preserve">Two examples of advanced interactivity (and animation) in publicly available choropleth cancer maps: a. Linked maps and time-series line plots, with temporal animation in </w:t>
      </w:r>
      <w:hyperlink r:id="rId29">
        <w:r>
          <w:rPr>
            <w:rStyle w:val="Hyperlink"/>
          </w:rPr>
          <w:t>Map of Cancer Mortality Rates in Spain</w:t>
        </w:r>
      </w:hyperlink>
      <w:r>
        <w:t xml:space="preserve">, b. A highly responsive magnifying glass on a map of </w:t>
      </w:r>
      <w:hyperlink r:id="rId30">
        <w:r>
          <w:rPr>
            <w:rStyle w:val="Hyperlink"/>
          </w:rPr>
          <w:t>Breast Cancer Mortality in Canada</w:t>
        </w:r>
      </w:hyperlink>
      <w:r>
        <w:t>.</w:t>
      </w:r>
    </w:p>
    <w:p w14:paraId="288CE408" w14:textId="77777777" w:rsidR="007C70C3" w:rsidRDefault="00AB6C00">
      <w:pPr>
        <w:pStyle w:val="Heading1"/>
      </w:pPr>
      <w:bookmarkStart w:id="135" w:name="conclusions"/>
      <w:r>
        <w:t>6. Conclusions</w:t>
      </w:r>
      <w:bookmarkEnd w:id="135"/>
    </w:p>
    <w:p w14:paraId="4014BC7B" w14:textId="59DDD8FE" w:rsidR="007C70C3" w:rsidRDefault="00AB6C00">
      <w:pPr>
        <w:pStyle w:val="FirstParagraph"/>
      </w:pPr>
      <w:r>
        <w:t xml:space="preserve">This paper provides an overview of mapping practices as commonly used for cancer atlases and </w:t>
      </w:r>
      <w:commentRangeStart w:id="136"/>
      <w:r>
        <w:t>recommends new approaches, such as cartograms and hexagon tile maps that should be adopted going forward</w:t>
      </w:r>
      <w:commentRangeEnd w:id="136"/>
      <w:r w:rsidR="005D3B2E">
        <w:rPr>
          <w:rStyle w:val="CommentReference"/>
        </w:rPr>
        <w:commentReference w:id="136"/>
      </w:r>
      <w:r>
        <w:t>.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14:paraId="768F8FA6" w14:textId="77777777" w:rsidR="007C70C3" w:rsidRDefault="00AB6C00">
      <w:pPr>
        <w:pStyle w:val="BodyText"/>
      </w:pPr>
      <w:r>
        <w:t xml:space="preserve">Many statistics are commonly used in cancer displays. </w:t>
      </w:r>
      <w:commentRangeStart w:id="137"/>
      <w:r>
        <w:t xml:space="preserve">The most basic is the </w:t>
      </w:r>
      <w:commentRangeStart w:id="138"/>
      <w:r>
        <w:t>incidence rate</w:t>
      </w:r>
      <w:commentRangeEnd w:id="138"/>
      <w:r w:rsidR="00047D3F">
        <w:rPr>
          <w:rStyle w:val="CommentReference"/>
        </w:rPr>
        <w:commentReference w:id="138"/>
      </w:r>
      <w:r>
        <w:t xml:space="preserve">. </w:t>
      </w:r>
      <w:commentRangeEnd w:id="137"/>
      <w:r w:rsidR="00047D3F">
        <w:rPr>
          <w:rStyle w:val="CommentReference"/>
        </w:rPr>
        <w:commentReference w:id="137"/>
      </w:r>
      <w:r>
        <w:t>It is common to see relative rates which measure how far a region is above or below the average. T</w:t>
      </w:r>
      <w:commentRangeStart w:id="139"/>
      <w:r>
        <w:t xml:space="preserve">he purpose of using a relative rate is, perhaps the desire to pinpoint the areas that need attention because they have higher than expected rates.  A region might be much higher than average, but it may not be close </w:t>
      </w:r>
      <w:r>
        <w:lastRenderedPageBreak/>
        <w:t xml:space="preserve">to a health concern, because all regions have a low incidence. Supplementary materials can allow map users to </w:t>
      </w:r>
      <w:proofErr w:type="spellStart"/>
      <w:r>
        <w:t>recognise</w:t>
      </w:r>
      <w:proofErr w:type="spellEnd"/>
      <w:r>
        <w:t xml:space="preserve"> when this occurs.</w:t>
      </w:r>
      <w:commentRangeEnd w:id="139"/>
      <w:r w:rsidR="00047D3F">
        <w:rPr>
          <w:rStyle w:val="CommentReference"/>
        </w:rPr>
        <w:commentReference w:id="139"/>
      </w:r>
    </w:p>
    <w:p w14:paraId="7C86D2C1" w14:textId="2658DC0D" w:rsidR="007C70C3" w:rsidRDefault="00AB6C00">
      <w:pPr>
        <w:pStyle w:val="BodyText"/>
      </w:pPr>
      <w:r>
        <w:t xml:space="preserve">Interaction with maps is an important component of public </w:t>
      </w:r>
      <w:proofErr w:type="gramStart"/>
      <w:r>
        <w:t>atlases, and</w:t>
      </w:r>
      <w:proofErr w:type="gramEnd"/>
      <w:r>
        <w:t xml:space="preserve"> is </w:t>
      </w:r>
      <w:del w:id="140" w:author="Author">
        <w:r w:rsidDel="00047D3F">
          <w:delText xml:space="preserve">easy </w:delText>
        </w:r>
      </w:del>
      <w:ins w:id="141" w:author="Author">
        <w:r w:rsidR="00047D3F">
          <w:t xml:space="preserve">becoming increasingly straightforward </w:t>
        </w:r>
      </w:ins>
      <w:r>
        <w:t xml:space="preserve">to add with today’s technology. The purpose </w:t>
      </w:r>
      <w:ins w:id="142" w:author="Author">
        <w:r w:rsidR="00047D3F">
          <w:t>[of what?]</w:t>
        </w:r>
      </w:ins>
      <w:r>
        <w:t>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14:paraId="5B503544" w14:textId="77777777" w:rsidR="007C70C3" w:rsidRDefault="00AB6C00">
      <w:pPr>
        <w:pStyle w:val="Heading1"/>
      </w:pPr>
      <w:bookmarkStart w:id="143" w:name="acknowledgements"/>
      <w:r>
        <w:t>Acknowledgements</w:t>
      </w:r>
      <w:bookmarkEnd w:id="143"/>
    </w:p>
    <w:p w14:paraId="2F1854FC" w14:textId="0A3E5F34" w:rsidR="007C70C3" w:rsidRDefault="00AB6C00">
      <w:pPr>
        <w:pStyle w:val="FirstParagraph"/>
      </w:pPr>
      <w:r>
        <w:t xml:space="preserve">The authors would like to thank Dr. Earl Duncan for his contributions in editing and refining the drafts of this article. They would also like to thank Professor Kerrie </w:t>
      </w:r>
      <w:proofErr w:type="spellStart"/>
      <w:r>
        <w:t>Mengersen</w:t>
      </w:r>
      <w:proofErr w:type="spellEnd"/>
      <w:r>
        <w:t xml:space="preserve">, Dr. Susanna Cramb and </w:t>
      </w:r>
      <w:ins w:id="144" w:author="Author">
        <w:r w:rsidR="00047D3F">
          <w:t>Professor</w:t>
        </w:r>
      </w:ins>
      <w:del w:id="145" w:author="Author">
        <w:r w:rsidDel="00047D3F">
          <w:delText>Dr.</w:delText>
        </w:r>
      </w:del>
      <w:r>
        <w:t> Peter Baade for conversations on the content of this article.</w:t>
      </w:r>
    </w:p>
    <w:p w14:paraId="538114DF" w14:textId="77777777" w:rsidR="007C70C3" w:rsidRDefault="00AB6C00">
      <w:pPr>
        <w:pStyle w:val="BodyText"/>
      </w:pPr>
      <w:r>
        <w:t>The following R [</w:t>
      </w:r>
      <w:hyperlink w:anchor="ref-R">
        <w:r>
          <w:rPr>
            <w:rStyle w:val="Hyperlink"/>
          </w:rPr>
          <w:t>63</w:t>
        </w:r>
      </w:hyperlink>
      <w:r>
        <w:t xml:space="preserve">] packages were used to produce this paper: </w:t>
      </w:r>
      <w:proofErr w:type="spellStart"/>
      <w:r>
        <w:t>tidyverse</w:t>
      </w:r>
      <w:proofErr w:type="spellEnd"/>
      <w:r>
        <w:t xml:space="preserve"> [</w:t>
      </w:r>
      <w:hyperlink w:anchor="ref-tidyverse">
        <w:r>
          <w:rPr>
            <w:rStyle w:val="Hyperlink"/>
          </w:rPr>
          <w:t>64</w:t>
        </w:r>
      </w:hyperlink>
      <w:r>
        <w:t xml:space="preserve">], </w:t>
      </w:r>
      <w:proofErr w:type="spellStart"/>
      <w:r>
        <w:t>RColorBrewer</w:t>
      </w:r>
      <w:proofErr w:type="spellEnd"/>
      <w:r>
        <w:t xml:space="preserve"> [</w:t>
      </w:r>
      <w:hyperlink w:anchor="ref-RColorBrewer">
        <w:r>
          <w:rPr>
            <w:rStyle w:val="Hyperlink"/>
          </w:rPr>
          <w:t>65</w:t>
        </w:r>
      </w:hyperlink>
      <w:r>
        <w:t xml:space="preserve">], </w:t>
      </w:r>
      <w:proofErr w:type="spellStart"/>
      <w:r>
        <w:t>ggthemes</w:t>
      </w:r>
      <w:proofErr w:type="spellEnd"/>
      <w:r>
        <w:t xml:space="preserve"> [</w:t>
      </w:r>
      <w:hyperlink w:anchor="ref-ggthemes">
        <w:r>
          <w:rPr>
            <w:rStyle w:val="Hyperlink"/>
          </w:rPr>
          <w:t>66</w:t>
        </w:r>
      </w:hyperlink>
      <w:r>
        <w:t xml:space="preserve">], </w:t>
      </w:r>
      <w:proofErr w:type="spellStart"/>
      <w:r>
        <w:t>png</w:t>
      </w:r>
      <w:proofErr w:type="spellEnd"/>
      <w:r>
        <w:t xml:space="preserve"> [</w:t>
      </w:r>
      <w:hyperlink w:anchor="ref-png">
        <w:r>
          <w:rPr>
            <w:rStyle w:val="Hyperlink"/>
          </w:rPr>
          <w:t>67</w:t>
        </w:r>
      </w:hyperlink>
      <w:r>
        <w:t xml:space="preserve">], </w:t>
      </w:r>
      <w:proofErr w:type="spellStart"/>
      <w:r>
        <w:t>cowplot</w:t>
      </w:r>
      <w:proofErr w:type="spellEnd"/>
      <w:r>
        <w:t xml:space="preserve"> [</w:t>
      </w:r>
      <w:hyperlink w:anchor="ref-cowplot">
        <w:r>
          <w:rPr>
            <w:rStyle w:val="Hyperlink"/>
          </w:rPr>
          <w:t>68</w:t>
        </w:r>
      </w:hyperlink>
      <w:r>
        <w:t>], sf [</w:t>
      </w:r>
      <w:hyperlink w:anchor="ref-sf">
        <w:r>
          <w:rPr>
            <w:rStyle w:val="Hyperlink"/>
          </w:rPr>
          <w:t>69</w:t>
        </w:r>
      </w:hyperlink>
      <w:r>
        <w:t xml:space="preserve">], </w:t>
      </w:r>
      <w:proofErr w:type="spellStart"/>
      <w:r>
        <w:t>spData</w:t>
      </w:r>
      <w:proofErr w:type="spellEnd"/>
      <w:r>
        <w:t xml:space="preserve"> [</w:t>
      </w:r>
      <w:hyperlink w:anchor="ref-spData">
        <w:r>
          <w:rPr>
            <w:rStyle w:val="Hyperlink"/>
          </w:rPr>
          <w:t>70</w:t>
        </w:r>
      </w:hyperlink>
      <w:r>
        <w:t>], cartogram [</w:t>
      </w:r>
      <w:hyperlink w:anchor="ref-cartogram">
        <w:r>
          <w:rPr>
            <w:rStyle w:val="Hyperlink"/>
          </w:rPr>
          <w:t>71</w:t>
        </w:r>
      </w:hyperlink>
      <w:r>
        <w:t xml:space="preserve">], </w:t>
      </w:r>
      <w:proofErr w:type="spellStart"/>
      <w:r>
        <w:t>sugarbag</w:t>
      </w:r>
      <w:proofErr w:type="spellEnd"/>
      <w:r>
        <w:t xml:space="preserve"> [</w:t>
      </w:r>
      <w:hyperlink w:anchor="ref-sugarbag">
        <w:r>
          <w:rPr>
            <w:rStyle w:val="Hyperlink"/>
          </w:rPr>
          <w:t>72</w:t>
        </w:r>
      </w:hyperlink>
      <w:r>
        <w:t xml:space="preserve">], </w:t>
      </w:r>
      <w:proofErr w:type="spellStart"/>
      <w:r>
        <w:t>knitr</w:t>
      </w:r>
      <w:proofErr w:type="spellEnd"/>
      <w:r>
        <w:t xml:space="preserve"> [</w:t>
      </w:r>
      <w:hyperlink w:anchor="ref-knitr">
        <w:r>
          <w:rPr>
            <w:rStyle w:val="Hyperlink"/>
          </w:rPr>
          <w:t>73</w:t>
        </w:r>
      </w:hyperlink>
      <w:r>
        <w:t xml:space="preserve">], </w:t>
      </w:r>
      <w:proofErr w:type="spellStart"/>
      <w:r>
        <w:t>rmarkdown</w:t>
      </w:r>
      <w:proofErr w:type="spellEnd"/>
      <w:r>
        <w:t xml:space="preserve"> [</w:t>
      </w:r>
      <w:hyperlink w:anchor="ref-rmarkdown">
        <w:r>
          <w:rPr>
            <w:rStyle w:val="Hyperlink"/>
          </w:rPr>
          <w:t>74</w:t>
        </w:r>
      </w:hyperlink>
      <w:r>
        <w:t xml:space="preserve">] and </w:t>
      </w:r>
      <w:proofErr w:type="spellStart"/>
      <w:r>
        <w:t>absmapsdata</w:t>
      </w:r>
      <w:proofErr w:type="spellEnd"/>
      <w:r>
        <w:t xml:space="preserve"> [</w:t>
      </w:r>
      <w:hyperlink w:anchor="ref-ABSmaps">
        <w:r>
          <w:rPr>
            <w:rStyle w:val="Hyperlink"/>
          </w:rPr>
          <w:t>75</w:t>
        </w:r>
      </w:hyperlink>
      <w:r>
        <w:t>].</w:t>
      </w:r>
    </w:p>
    <w:p w14:paraId="1A0A9A3D" w14:textId="77777777" w:rsidR="007C70C3" w:rsidRDefault="00AB6C00">
      <w:pPr>
        <w:pStyle w:val="BodyText"/>
      </w:pPr>
      <w:r>
        <w:t xml:space="preserve">Files to reproduce the paper, and code to reproduce the plots, are available at </w:t>
      </w:r>
      <w:hyperlink r:id="rId31">
        <w:r>
          <w:rPr>
            <w:rStyle w:val="Hyperlink"/>
          </w:rPr>
          <w:t>https://github.com/srkobakian/review</w:t>
        </w:r>
      </w:hyperlink>
      <w:r>
        <w:t>.</w:t>
      </w:r>
    </w:p>
    <w:p w14:paraId="23CBC6DE" w14:textId="77777777" w:rsidR="007C70C3" w:rsidRDefault="00AB6C00">
      <w:pPr>
        <w:pStyle w:val="Heading1"/>
      </w:pPr>
      <w:bookmarkStart w:id="146" w:name="references"/>
      <w:r>
        <w:t>References</w:t>
      </w:r>
      <w:bookmarkEnd w:id="146"/>
    </w:p>
    <w:p w14:paraId="5B98E8AC" w14:textId="77777777" w:rsidR="007C70C3" w:rsidRDefault="00AB6C00">
      <w:pPr>
        <w:pStyle w:val="Bibliography"/>
      </w:pPr>
      <w:bookmarkStart w:id="147" w:name="ref-SAMGIS"/>
      <w:bookmarkStart w:id="148" w:name="refs"/>
      <w:r>
        <w:t>1. Moore DA, Carpenter TE (1999) Spatial Analytical Methods and Geographic Information Systems: Use in Health Research and Epidemiology. Epidemiologic Reviews 21:143–161</w:t>
      </w:r>
    </w:p>
    <w:p w14:paraId="1422E6E7" w14:textId="77777777" w:rsidR="007C70C3" w:rsidRDefault="00AB6C00">
      <w:pPr>
        <w:pStyle w:val="Bibliography"/>
      </w:pPr>
      <w:bookmarkStart w:id="149" w:name="ref-SE"/>
      <w:bookmarkEnd w:id="147"/>
      <w:r>
        <w:t>2. Exeter DJ (2016) Spatial Epidemiology. International Encyclopedia of Geography: People, the Earth, Environment and Technology: People, the Earth, Environment and Technology 1–4</w:t>
      </w:r>
    </w:p>
    <w:p w14:paraId="1A00EC49" w14:textId="77777777" w:rsidR="007C70C3" w:rsidRDefault="00AB6C00">
      <w:pPr>
        <w:pStyle w:val="Bibliography"/>
      </w:pPr>
      <w:bookmarkStart w:id="150" w:name="ref-EI"/>
      <w:bookmarkEnd w:id="149"/>
      <w:r>
        <w:t>3. Tufte ER (1990) Envisioning Information. Graphics Press</w:t>
      </w:r>
    </w:p>
    <w:p w14:paraId="3075611F" w14:textId="77777777" w:rsidR="007C70C3" w:rsidRDefault="00AB6C00">
      <w:pPr>
        <w:pStyle w:val="Bibliography"/>
      </w:pPr>
      <w:bookmarkStart w:id="151" w:name="ref-BCM"/>
      <w:bookmarkEnd w:id="150"/>
      <w:r>
        <w:t xml:space="preserve">4. </w:t>
      </w:r>
      <w:proofErr w:type="spellStart"/>
      <w:r>
        <w:t>Skowronnek</w:t>
      </w:r>
      <w:proofErr w:type="spellEnd"/>
      <w:r>
        <w:t xml:space="preserve"> A (2016) Beyond Choropleth Maps – A Review of Techniques to Visualize Quantitative Areal Geodata. In: </w:t>
      </w:r>
      <w:proofErr w:type="spellStart"/>
      <w:r>
        <w:t>Infovis</w:t>
      </w:r>
      <w:proofErr w:type="spellEnd"/>
      <w:r>
        <w:t xml:space="preserve"> Reading Group WS 2015/16. </w:t>
      </w:r>
      <w:hyperlink r:id="rId32">
        <w:r>
          <w:rPr>
            <w:rStyle w:val="Hyperlink"/>
          </w:rPr>
          <w:t>https://alsino.io/static/papers/BeyondChoropleths_AlsinoSkowronnek.pdf</w:t>
        </w:r>
      </w:hyperlink>
      <w:r>
        <w:t xml:space="preserve">. </w:t>
      </w:r>
    </w:p>
    <w:p w14:paraId="221BA95F" w14:textId="77777777" w:rsidR="007C70C3" w:rsidRDefault="00AB6C00">
      <w:pPr>
        <w:pStyle w:val="Bibliography"/>
      </w:pPr>
      <w:bookmarkStart w:id="152" w:name="ref-DMAHP"/>
      <w:bookmarkEnd w:id="151"/>
      <w:r>
        <w:t xml:space="preserve">5. Walter SD (2001) Disease Mapping: A Historical Perspective. </w:t>
      </w:r>
      <w:hyperlink r:id="rId33">
        <w:r>
          <w:rPr>
            <w:rStyle w:val="Hyperlink"/>
          </w:rPr>
          <w:t>https://doi.org/https://dx.doi.org/10.1093/acprof:oso/9780198515326.003.0012</w:t>
        </w:r>
      </w:hyperlink>
    </w:p>
    <w:p w14:paraId="1A3D6374" w14:textId="77777777" w:rsidR="007C70C3" w:rsidRDefault="00AB6C00">
      <w:pPr>
        <w:pStyle w:val="Bibliography"/>
      </w:pPr>
      <w:bookmarkStart w:id="153" w:name="ref-CPISACA"/>
      <w:bookmarkEnd w:id="152"/>
      <w:r>
        <w:lastRenderedPageBreak/>
        <w:t xml:space="preserve">6. Bell BS, Hoskins RE, Pickle LW, </w:t>
      </w:r>
      <w:proofErr w:type="spellStart"/>
      <w:r>
        <w:t>Wartenberg</w:t>
      </w:r>
      <w:proofErr w:type="spellEnd"/>
      <w:r>
        <w:t xml:space="preserve"> D (2006) Current Practices in Spatial Analysis of Cancer Data: Mapping Health Statistics to Inform Policymakers and the Public. International Journal of Health </w:t>
      </w:r>
      <w:proofErr w:type="spellStart"/>
      <w:r>
        <w:t>Geographics</w:t>
      </w:r>
      <w:proofErr w:type="spellEnd"/>
      <w:r>
        <w:t xml:space="preserve"> 5:49</w:t>
      </w:r>
    </w:p>
    <w:p w14:paraId="401D069F" w14:textId="77777777" w:rsidR="007C70C3" w:rsidRDefault="00AB6C00">
      <w:pPr>
        <w:pStyle w:val="Bibliography"/>
      </w:pPr>
      <w:bookmarkStart w:id="154" w:name="ref-CIBMUK"/>
      <w:bookmarkEnd w:id="153"/>
      <w:r>
        <w:t>7. Brewster MB, Subramanian SV (2010) Cartographic Insights into the Burden of Mortality in the United Kingdom: A Review of “The Grim Reaper’s Road Map”. International Journal of Epidemiology 39:1120–1122</w:t>
      </w:r>
    </w:p>
    <w:p w14:paraId="3493E56B" w14:textId="77777777" w:rsidR="007C70C3" w:rsidRDefault="00AB6C00">
      <w:pPr>
        <w:pStyle w:val="Bibliography"/>
      </w:pPr>
      <w:bookmarkStart w:id="155" w:name="ref-MACM"/>
      <w:bookmarkEnd w:id="154"/>
      <w:r>
        <w:t xml:space="preserve">8. </w:t>
      </w:r>
      <w:proofErr w:type="spellStart"/>
      <w:r>
        <w:t>d’Onofrio</w:t>
      </w:r>
      <w:proofErr w:type="spellEnd"/>
      <w:r>
        <w:t xml:space="preserve"> A, </w:t>
      </w:r>
      <w:proofErr w:type="spellStart"/>
      <w:r>
        <w:t>Mazzetta</w:t>
      </w:r>
      <w:proofErr w:type="spellEnd"/>
      <w:r>
        <w:t xml:space="preserve"> C, Robertson C, </w:t>
      </w:r>
      <w:proofErr w:type="spellStart"/>
      <w:r>
        <w:t>Smans</w:t>
      </w:r>
      <w:proofErr w:type="spellEnd"/>
      <w:r>
        <w:t xml:space="preserve"> M, Boyle P, </w:t>
      </w:r>
      <w:proofErr w:type="spellStart"/>
      <w:r>
        <w:t>Boniol</w:t>
      </w:r>
      <w:proofErr w:type="spellEnd"/>
      <w:r>
        <w:t xml:space="preserve"> M (2016) Maps and Atlases of Cancer Mortality: A Review of a Useful Tool to Trigger New Questions. </w:t>
      </w:r>
      <w:proofErr w:type="spellStart"/>
      <w:r>
        <w:t>Ecancermedicalscience</w:t>
      </w:r>
      <w:proofErr w:type="spellEnd"/>
      <w:r>
        <w:t xml:space="preserve"> 10:670–670</w:t>
      </w:r>
    </w:p>
    <w:p w14:paraId="28D503AD" w14:textId="77777777" w:rsidR="007C70C3" w:rsidRDefault="00AB6C00">
      <w:pPr>
        <w:pStyle w:val="Bibliography"/>
      </w:pPr>
      <w:bookmarkStart w:id="156" w:name="ref-burbank"/>
      <w:bookmarkEnd w:id="155"/>
      <w:r>
        <w:t>9. Burbank F (1971) Patterns in Cancer Mortality in the United States 1950-67. National Cancer Institute Monograph Vol. 33, NCI, Washington DC</w:t>
      </w:r>
    </w:p>
    <w:p w14:paraId="0EFADA78" w14:textId="77777777" w:rsidR="007C70C3" w:rsidRDefault="00AB6C00">
      <w:pPr>
        <w:pStyle w:val="Bibliography"/>
      </w:pPr>
      <w:bookmarkStart w:id="157" w:name="ref-EnvEnglandWales2"/>
      <w:bookmarkEnd w:id="156"/>
      <w:r>
        <w:t xml:space="preserve">10. </w:t>
      </w:r>
      <w:proofErr w:type="spellStart"/>
      <w:r>
        <w:t>Emperial</w:t>
      </w:r>
      <w:proofErr w:type="spellEnd"/>
      <w:r>
        <w:t xml:space="preserve"> College London - Small Area Health Statistics Unit (2010) The environmental and health atlas of </w:t>
      </w:r>
      <w:proofErr w:type="spellStart"/>
      <w:r>
        <w:t>england</w:t>
      </w:r>
      <w:proofErr w:type="spellEnd"/>
      <w:r>
        <w:t xml:space="preserve"> and wales: National male lung cancer rate. </w:t>
      </w:r>
      <w:hyperlink r:id="rId34">
        <w:r>
          <w:rPr>
            <w:rStyle w:val="Hyperlink"/>
          </w:rPr>
          <w:t>http://www.envhealthatlas.co.uk/eha/Breast/</w:t>
        </w:r>
      </w:hyperlink>
      <w:r>
        <w:t>. Accessed 26 Sep 2019</w:t>
      </w:r>
    </w:p>
    <w:p w14:paraId="489BE02C" w14:textId="77777777" w:rsidR="007C70C3" w:rsidRDefault="00AB6C00">
      <w:pPr>
        <w:pStyle w:val="Bibliography"/>
      </w:pPr>
      <w:bookmarkStart w:id="158" w:name="ref-Globocan"/>
      <w:bookmarkEnd w:id="157"/>
      <w:r>
        <w:t xml:space="preserve">11. World Health Organization’s International Agency for Research on Cancer (2018) </w:t>
      </w:r>
      <w:proofErr w:type="spellStart"/>
      <w:r>
        <w:t>Globocan</w:t>
      </w:r>
      <w:proofErr w:type="spellEnd"/>
      <w:r>
        <w:t xml:space="preserve"> 2018: Estimated cancer incidence, mortality and prevalence. </w:t>
      </w:r>
      <w:hyperlink r:id="rId35">
        <w:r>
          <w:rPr>
            <w:rStyle w:val="Hyperlink"/>
          </w:rPr>
          <w:t>http://globocan.iarc.fr/Pages/Map.aspx</w:t>
        </w:r>
      </w:hyperlink>
      <w:r>
        <w:t>. Accessed 26 Sep 2019</w:t>
      </w:r>
    </w:p>
    <w:p w14:paraId="1EF3C2C4" w14:textId="77777777" w:rsidR="007C70C3" w:rsidRDefault="00AB6C00">
      <w:pPr>
        <w:pStyle w:val="Bibliography"/>
      </w:pPr>
      <w:bookmarkStart w:id="159" w:name="ref-QLDcancerAtlas"/>
      <w:bookmarkEnd w:id="158"/>
      <w:r>
        <w:t xml:space="preserve">12. Queensland Cancer Registry (2011) The Atlas of Cancer in Queensland (1998 - 2007). </w:t>
      </w:r>
      <w:hyperlink r:id="rId36">
        <w:r>
          <w:rPr>
            <w:rStyle w:val="Hyperlink"/>
          </w:rPr>
          <w:t>https://cancerqld.org.au/research/queensland-cancer-statistics/queensland-cancer-atlas/</w:t>
        </w:r>
      </w:hyperlink>
      <w:r>
        <w:t>. Accessed 26 Sep 2019</w:t>
      </w:r>
    </w:p>
    <w:p w14:paraId="08839753" w14:textId="77777777" w:rsidR="007C70C3" w:rsidRDefault="00AB6C00">
      <w:pPr>
        <w:pStyle w:val="Bibliography"/>
      </w:pPr>
      <w:bookmarkStart w:id="160" w:name="ref-Bowel"/>
      <w:bookmarkEnd w:id="159"/>
      <w:r>
        <w:t xml:space="preserve">13. Bowel Cancer Australia (2016) Bowel Cancer Australia Atlas. </w:t>
      </w:r>
      <w:hyperlink r:id="rId37">
        <w:r>
          <w:rPr>
            <w:rStyle w:val="Hyperlink"/>
          </w:rPr>
          <w:t>http://www.bowelcanceratlas.org/</w:t>
        </w:r>
      </w:hyperlink>
      <w:r>
        <w:t>. Accessed 26 Sep 2019</w:t>
      </w:r>
    </w:p>
    <w:p w14:paraId="3B50EE85" w14:textId="77777777" w:rsidR="007C70C3" w:rsidRDefault="00AB6C00">
      <w:pPr>
        <w:pStyle w:val="Bibliography"/>
      </w:pPr>
      <w:bookmarkStart w:id="161" w:name="ref-USInteractive"/>
      <w:bookmarkEnd w:id="160"/>
      <w:r>
        <w:t xml:space="preserve">14. U.S. Department of Health and Human Services, Centers for Disease Control and Prevention and National Cancer Institute - Cancer Statistics Working Group (2019) U.S. Cancer Statistics Data Visualizations Tool (data 1999-2016). </w:t>
      </w:r>
      <w:hyperlink r:id="rId38">
        <w:r>
          <w:rPr>
            <w:rStyle w:val="Hyperlink"/>
          </w:rPr>
          <w:t>http://www.cdc.gov/cancer/dataviz</w:t>
        </w:r>
      </w:hyperlink>
      <w:r>
        <w:t>. Accessed 26 Sep 2019</w:t>
      </w:r>
    </w:p>
    <w:p w14:paraId="2ADB33F8" w14:textId="77777777" w:rsidR="007C70C3" w:rsidRDefault="00AB6C00">
      <w:pPr>
        <w:pStyle w:val="Bibliography"/>
      </w:pPr>
      <w:bookmarkStart w:id="162" w:name="ref-cancerSpain"/>
      <w:bookmarkEnd w:id="161"/>
      <w:r>
        <w:t xml:space="preserve">15. El </w:t>
      </w:r>
      <w:proofErr w:type="spellStart"/>
      <w:r>
        <w:t>Pais</w:t>
      </w:r>
      <w:proofErr w:type="spellEnd"/>
      <w:r>
        <w:t xml:space="preserve"> (2014) Map of Cancer Mortality Rates in Spain. </w:t>
      </w:r>
      <w:hyperlink r:id="rId39">
        <w:r>
          <w:rPr>
            <w:rStyle w:val="Hyperlink"/>
          </w:rPr>
          <w:t>http://elpais.com/elpais/2014/10/06/media/1412612722_141933.html</w:t>
        </w:r>
      </w:hyperlink>
      <w:r>
        <w:t>. Accessed 26 Sep 2019</w:t>
      </w:r>
    </w:p>
    <w:p w14:paraId="366567CB" w14:textId="77777777" w:rsidR="007C70C3" w:rsidRDefault="00AB6C00">
      <w:pPr>
        <w:pStyle w:val="Bibliography"/>
      </w:pPr>
      <w:bookmarkStart w:id="163" w:name="ref-OntarioPediatric"/>
      <w:bookmarkEnd w:id="162"/>
      <w:r>
        <w:t xml:space="preserve">16. Pediatric Oncology Group of Ontario (2015) Incidence Rate of Childhood Cancers, Atlas of Childhood Cancer in Ontario (1985-2004). </w:t>
      </w:r>
      <w:hyperlink r:id="rId40">
        <w:r>
          <w:rPr>
            <w:rStyle w:val="Hyperlink"/>
          </w:rPr>
          <w:t>https://www.pogo.ca/wp-content/uploads/2015/02/POGO_CC-Atlas-3-Incidence_Feb-2015.pdf</w:t>
        </w:r>
      </w:hyperlink>
      <w:r>
        <w:t>. Accessed 26 Sep 2019</w:t>
      </w:r>
    </w:p>
    <w:p w14:paraId="6B4BA126" w14:textId="77777777" w:rsidR="007C70C3" w:rsidRDefault="00AB6C00">
      <w:pPr>
        <w:pStyle w:val="Bibliography"/>
      </w:pPr>
      <w:bookmarkStart w:id="164" w:name="ref-HEDP"/>
      <w:bookmarkEnd w:id="163"/>
      <w:r>
        <w:t>17. Howe G (1989) Historical Evolution of Disease Mapping in General and Specifically of Cancer Mapping. In: Cancer mapping. Springer, pp 1–21</w:t>
      </w:r>
    </w:p>
    <w:p w14:paraId="4F7216CE" w14:textId="77777777" w:rsidR="007C70C3" w:rsidRDefault="00AB6C00">
      <w:pPr>
        <w:pStyle w:val="Bibliography"/>
      </w:pPr>
      <w:bookmarkStart w:id="165" w:name="ref-roberts2019communication"/>
      <w:bookmarkEnd w:id="164"/>
      <w:r>
        <w:t xml:space="preserve">18. Roberts J (2019) Communication of Statistical Uncertainty to Non-expert Audiences. </w:t>
      </w:r>
      <w:hyperlink r:id="rId41">
        <w:r>
          <w:rPr>
            <w:rStyle w:val="Hyperlink"/>
          </w:rPr>
          <w:t>https://doi.org/10.5204/thesis.eprints.130786</w:t>
        </w:r>
      </w:hyperlink>
    </w:p>
    <w:p w14:paraId="66E1BB2B" w14:textId="77777777" w:rsidR="007C70C3" w:rsidRDefault="00AB6C00">
      <w:pPr>
        <w:pStyle w:val="Bibliography"/>
      </w:pPr>
      <w:bookmarkStart w:id="166" w:name="ref-abs2016"/>
      <w:bookmarkEnd w:id="165"/>
      <w:r>
        <w:lastRenderedPageBreak/>
        <w:t>19. Statistics AB of (2018)</w:t>
      </w:r>
      <w:hyperlink r:id="rId42">
        <w:r>
          <w:rPr>
            <w:rStyle w:val="Hyperlink"/>
          </w:rPr>
          <w:t>https://www.abs.gov.au/websitedbs/D3310114.nsf/home/Australian+Statistical+Geography+Standard+(ASGS)</w:t>
        </w:r>
      </w:hyperlink>
      <w:r>
        <w:t xml:space="preserve">. </w:t>
      </w:r>
    </w:p>
    <w:p w14:paraId="7CD654C2" w14:textId="77777777" w:rsidR="007C70C3" w:rsidRDefault="00AB6C00">
      <w:pPr>
        <w:pStyle w:val="Bibliography"/>
      </w:pPr>
      <w:bookmarkStart w:id="167" w:name="ref-IARC_3"/>
      <w:bookmarkEnd w:id="166"/>
      <w:r>
        <w:t xml:space="preserve">20. </w:t>
      </w:r>
      <w:proofErr w:type="spellStart"/>
      <w:r>
        <w:t>Ferlay</w:t>
      </w:r>
      <w:proofErr w:type="spellEnd"/>
      <w:r>
        <w:t xml:space="preserve"> J, </w:t>
      </w:r>
      <w:proofErr w:type="spellStart"/>
      <w:r>
        <w:t>Ervik</w:t>
      </w:r>
      <w:proofErr w:type="spellEnd"/>
      <w:r>
        <w:t xml:space="preserve"> M, Lam F, </w:t>
      </w:r>
      <w:proofErr w:type="spellStart"/>
      <w:r>
        <w:t>Colombet</w:t>
      </w:r>
      <w:proofErr w:type="spellEnd"/>
      <w:r>
        <w:t xml:space="preserve"> M, </w:t>
      </w:r>
      <w:proofErr w:type="spellStart"/>
      <w:r>
        <w:t>Mery</w:t>
      </w:r>
      <w:proofErr w:type="spellEnd"/>
      <w:r>
        <w:t xml:space="preserve"> L, </w:t>
      </w:r>
      <w:proofErr w:type="spellStart"/>
      <w:r>
        <w:t>Piñeros</w:t>
      </w:r>
      <w:proofErr w:type="spellEnd"/>
      <w:r>
        <w:t xml:space="preserve"> M, </w:t>
      </w:r>
      <w:proofErr w:type="spellStart"/>
      <w:r>
        <w:t>Znaor</w:t>
      </w:r>
      <w:proofErr w:type="spellEnd"/>
      <w:r>
        <w:t xml:space="preserve"> A, </w:t>
      </w:r>
      <w:proofErr w:type="spellStart"/>
      <w:r>
        <w:t>Soerjomataram</w:t>
      </w:r>
      <w:proofErr w:type="spellEnd"/>
      <w:r>
        <w:t xml:space="preserve"> I, Bray F (2018) Global Cancer Observatory: Cancer Today. </w:t>
      </w:r>
      <w:hyperlink r:id="rId43">
        <w:r>
          <w:rPr>
            <w:rStyle w:val="Hyperlink"/>
          </w:rPr>
          <w:t>https://gco.iarc.fr/today</w:t>
        </w:r>
      </w:hyperlink>
      <w:r>
        <w:t xml:space="preserve">. </w:t>
      </w:r>
    </w:p>
    <w:p w14:paraId="457E8525" w14:textId="77777777" w:rsidR="007C70C3" w:rsidRDefault="00AB6C00">
      <w:pPr>
        <w:pStyle w:val="Bibliography"/>
      </w:pPr>
      <w:bookmarkStart w:id="168" w:name="ref-NICR_1"/>
      <w:bookmarkEnd w:id="167"/>
      <w:r>
        <w:t xml:space="preserve">21. Northern Ireland Cancer Registry (2011) All-Ireland Cancer Atlas (1995-2007). </w:t>
      </w:r>
      <w:hyperlink r:id="rId44">
        <w:r>
          <w:rPr>
            <w:rStyle w:val="Hyperlink"/>
          </w:rPr>
          <w:t>http://www.ncri.ie/publications/cancer-atlases</w:t>
        </w:r>
      </w:hyperlink>
      <w:r>
        <w:t xml:space="preserve">. </w:t>
      </w:r>
    </w:p>
    <w:p w14:paraId="21C6C139" w14:textId="77777777" w:rsidR="007C70C3" w:rsidRDefault="00AB6C00">
      <w:pPr>
        <w:pStyle w:val="Bibliography"/>
      </w:pPr>
      <w:bookmarkStart w:id="169" w:name="ref-VSSDCUC"/>
      <w:bookmarkEnd w:id="168"/>
      <w:r>
        <w:t xml:space="preserve">22. </w:t>
      </w:r>
      <w:proofErr w:type="spellStart"/>
      <w:r>
        <w:t>Kronenfeld</w:t>
      </w:r>
      <w:proofErr w:type="spellEnd"/>
      <w:r>
        <w:t xml:space="preserve"> BJ, Wong DWS (2017) Visualizing Statistical Significance of Disease Clusters Using Cartograms. International Journal of Health </w:t>
      </w:r>
      <w:proofErr w:type="spellStart"/>
      <w:r>
        <w:t>Geographics</w:t>
      </w:r>
      <w:proofErr w:type="spellEnd"/>
      <w:r>
        <w:t xml:space="preserve"> 16:19</w:t>
      </w:r>
    </w:p>
    <w:p w14:paraId="60EF66F2" w14:textId="77777777" w:rsidR="007C70C3" w:rsidRDefault="00AB6C00">
      <w:pPr>
        <w:pStyle w:val="Bibliography"/>
      </w:pPr>
      <w:bookmarkStart w:id="170" w:name="ref-ACTUC"/>
      <w:bookmarkEnd w:id="169"/>
      <w:r>
        <w:t>23. Dorling D (2011) Area Cartograms: Their Use and Creation. In: Concepts and techniques in modern geography (</w:t>
      </w:r>
      <w:proofErr w:type="spellStart"/>
      <w:r>
        <w:t>catmog</w:t>
      </w:r>
      <w:proofErr w:type="spellEnd"/>
      <w:r>
        <w:t>). pp 252–260</w:t>
      </w:r>
    </w:p>
    <w:p w14:paraId="5B4D3771" w14:textId="77777777" w:rsidR="007C70C3" w:rsidRDefault="00AB6C00">
      <w:pPr>
        <w:pStyle w:val="Bibliography"/>
      </w:pPr>
      <w:bookmarkStart w:id="171" w:name="ref-CB"/>
      <w:bookmarkEnd w:id="170"/>
      <w:r>
        <w:t xml:space="preserve">24. Harrower M, Brewer CA (2003) ColorBrewer.org: An Online Tool for Selecting </w:t>
      </w:r>
      <w:proofErr w:type="spellStart"/>
      <w:r>
        <w:t>Colour</w:t>
      </w:r>
      <w:proofErr w:type="spellEnd"/>
      <w:r>
        <w:t xml:space="preserve"> Schemes for Maps. The Cartographic Journal 40:27–37</w:t>
      </w:r>
    </w:p>
    <w:p w14:paraId="3C54C89C" w14:textId="77777777" w:rsidR="007C70C3" w:rsidRDefault="00AB6C00">
      <w:pPr>
        <w:pStyle w:val="Bibliography"/>
      </w:pPr>
      <w:bookmarkStart w:id="172" w:name="ref-viridis"/>
      <w:bookmarkEnd w:id="171"/>
      <w:r>
        <w:t xml:space="preserve">25. van der Walt, S. and Smith, N (2015) </w:t>
      </w:r>
      <w:proofErr w:type="spellStart"/>
      <w:r>
        <w:t>mpl</w:t>
      </w:r>
      <w:proofErr w:type="spellEnd"/>
      <w:r>
        <w:t xml:space="preserve"> colormaps. </w:t>
      </w:r>
      <w:hyperlink r:id="rId45">
        <w:r>
          <w:rPr>
            <w:rStyle w:val="Hyperlink"/>
          </w:rPr>
          <w:t>https://bids.github.io/colormap/</w:t>
        </w:r>
      </w:hyperlink>
      <w:r>
        <w:t xml:space="preserve">. </w:t>
      </w:r>
    </w:p>
    <w:p w14:paraId="1BA0EB5B" w14:textId="77777777" w:rsidR="007C70C3" w:rsidRDefault="00AB6C00">
      <w:pPr>
        <w:pStyle w:val="Bibliography"/>
      </w:pPr>
      <w:bookmarkStart w:id="173" w:name="ref-PUCS"/>
      <w:bookmarkEnd w:id="172"/>
      <w:r>
        <w:t xml:space="preserve">26. Madsen R (2019) Programming Design Systems. </w:t>
      </w:r>
      <w:hyperlink r:id="rId46">
        <w:r>
          <w:rPr>
            <w:rStyle w:val="Hyperlink"/>
          </w:rPr>
          <w:t>https://programmingdesignsystems.com/</w:t>
        </w:r>
      </w:hyperlink>
      <w:r>
        <w:t xml:space="preserve">. </w:t>
      </w:r>
    </w:p>
    <w:p w14:paraId="0771BE01" w14:textId="77777777" w:rsidR="007C70C3" w:rsidRDefault="00AB6C00">
      <w:pPr>
        <w:pStyle w:val="Bibliography"/>
      </w:pPr>
      <w:bookmarkStart w:id="174" w:name="ref-ACCAC"/>
      <w:bookmarkEnd w:id="173"/>
      <w:r>
        <w:t xml:space="preserve">27. </w:t>
      </w:r>
      <w:proofErr w:type="spellStart"/>
      <w:r>
        <w:t>Dougenik</w:t>
      </w:r>
      <w:proofErr w:type="spellEnd"/>
      <w:r>
        <w:t xml:space="preserve"> JA, Chrisman NR, Niemeyer DR (1985) An Algorithm to Construct Continuous Area Cartograms. The Professional Geographer 37:75–81</w:t>
      </w:r>
    </w:p>
    <w:p w14:paraId="3192EBD4" w14:textId="77777777" w:rsidR="007C70C3" w:rsidRDefault="00AB6C00">
      <w:pPr>
        <w:pStyle w:val="Bibliography"/>
      </w:pPr>
      <w:bookmarkStart w:id="175" w:name="ref-CTTMB"/>
      <w:bookmarkEnd w:id="174"/>
      <w:r>
        <w:t>28. Griffin T (1980) Cartographic Transformation of the Thematic Map Base. Cartography 11:163–174</w:t>
      </w:r>
    </w:p>
    <w:p w14:paraId="6C6DF815" w14:textId="77777777" w:rsidR="007C70C3" w:rsidRDefault="00AB6C00">
      <w:pPr>
        <w:pStyle w:val="Bibliography"/>
      </w:pPr>
      <w:bookmarkStart w:id="176" w:name="ref-GOINO"/>
      <w:bookmarkEnd w:id="175"/>
      <w:r>
        <w:t>29. Berry BJL, Morrill RL, Tobler WR (1964) Geographic Ordering of Information: New Opportunities. The Professional Geographer 16:39–44</w:t>
      </w:r>
    </w:p>
    <w:p w14:paraId="51D33630" w14:textId="77777777" w:rsidR="007C70C3" w:rsidRDefault="00AB6C00">
      <w:pPr>
        <w:pStyle w:val="Bibliography"/>
      </w:pPr>
      <w:bookmarkStart w:id="177" w:name="ref-NAC"/>
      <w:bookmarkEnd w:id="176"/>
      <w:r>
        <w:t>30. Olson JM (1976) Noncontiguous Area Cartograms. The Professional Geographer 28:371–380</w:t>
      </w:r>
    </w:p>
    <w:p w14:paraId="2ED2B351" w14:textId="77777777" w:rsidR="007C70C3" w:rsidRDefault="00AB6C00">
      <w:pPr>
        <w:pStyle w:val="Bibliography"/>
      </w:pPr>
      <w:bookmarkStart w:id="178" w:name="ref-TAAM"/>
      <w:bookmarkEnd w:id="177"/>
      <w:r>
        <w:t>31. Levison ME, Haddon Jr W (1965) The Area Adjusted Map. An Epidemiologic Device. Public Health Reports 80:55–59</w:t>
      </w:r>
    </w:p>
    <w:p w14:paraId="64360922" w14:textId="77777777" w:rsidR="007C70C3" w:rsidRDefault="00AB6C00">
      <w:pPr>
        <w:pStyle w:val="Bibliography"/>
      </w:pPr>
      <w:bookmarkStart w:id="179" w:name="ref-HTLWM"/>
      <w:bookmarkEnd w:id="178"/>
      <w:r>
        <w:t xml:space="preserve">32. </w:t>
      </w:r>
      <w:proofErr w:type="spellStart"/>
      <w:r>
        <w:t>Monmonier</w:t>
      </w:r>
      <w:proofErr w:type="spellEnd"/>
      <w:r>
        <w:t xml:space="preserve"> M (2018) How to Lie with Maps (Third Edition). </w:t>
      </w:r>
      <w:hyperlink r:id="rId47">
        <w:r>
          <w:rPr>
            <w:rStyle w:val="Hyperlink"/>
          </w:rPr>
          <w:t>https://doi.org/10.1191/0309132505ph540pr</w:t>
        </w:r>
      </w:hyperlink>
    </w:p>
    <w:p w14:paraId="08094DF9" w14:textId="77777777" w:rsidR="007C70C3" w:rsidRDefault="00AB6C00">
      <w:pPr>
        <w:pStyle w:val="Bibliography"/>
      </w:pPr>
      <w:bookmarkStart w:id="180" w:name="ref-CBATCC"/>
      <w:bookmarkEnd w:id="179"/>
      <w:r>
        <w:t xml:space="preserve">33. </w:t>
      </w:r>
      <w:proofErr w:type="spellStart"/>
      <w:r>
        <w:t>Kocmoud</w:t>
      </w:r>
      <w:proofErr w:type="spellEnd"/>
      <w:r>
        <w:t xml:space="preserve"> C, House D (1998) A Constraint-based Approach to Constructing Continuous Cartograms. In: Proc. </w:t>
      </w:r>
      <w:proofErr w:type="spellStart"/>
      <w:r>
        <w:t>Symp</w:t>
      </w:r>
      <w:proofErr w:type="spellEnd"/>
      <w:r>
        <w:t>. Spatial data handling. pp 236–246</w:t>
      </w:r>
    </w:p>
    <w:p w14:paraId="6800FD28" w14:textId="77777777" w:rsidR="007C70C3" w:rsidRDefault="00AB6C00">
      <w:pPr>
        <w:pStyle w:val="Bibliography"/>
      </w:pPr>
      <w:bookmarkStart w:id="181" w:name="ref-NISCC"/>
      <w:bookmarkEnd w:id="180"/>
      <w:r>
        <w:t>34. Dent BD (1972) A Note on the Importance of Shape in Cartogram Communication. Journal of Geography 71:393–401</w:t>
      </w:r>
    </w:p>
    <w:p w14:paraId="08FCCE1D" w14:textId="77777777" w:rsidR="007C70C3" w:rsidRDefault="00AB6C00">
      <w:pPr>
        <w:pStyle w:val="Bibliography"/>
      </w:pPr>
      <w:bookmarkStart w:id="182" w:name="ref-CD"/>
      <w:bookmarkEnd w:id="181"/>
      <w:r>
        <w:lastRenderedPageBreak/>
        <w:t xml:space="preserve">35. </w:t>
      </w:r>
      <w:proofErr w:type="spellStart"/>
      <w:r>
        <w:t>Kraak</w:t>
      </w:r>
      <w:proofErr w:type="spellEnd"/>
      <w:r>
        <w:t xml:space="preserve"> MJ (2017) Cartographic Design. In: The International Encyclopedia of Geography: People, the Earth, Environment, and Technology. Wiley, United States, pp 1–16</w:t>
      </w:r>
    </w:p>
    <w:p w14:paraId="657BD532" w14:textId="77777777" w:rsidR="007C70C3" w:rsidRDefault="00AB6C00">
      <w:pPr>
        <w:pStyle w:val="Bibliography"/>
      </w:pPr>
      <w:bookmarkStart w:id="183" w:name="ref-SAIC"/>
      <w:bookmarkEnd w:id="182"/>
      <w:r>
        <w:t xml:space="preserve">36. Nusrat S, </w:t>
      </w:r>
      <w:proofErr w:type="spellStart"/>
      <w:r>
        <w:t>Kobourov</w:t>
      </w:r>
      <w:proofErr w:type="spellEnd"/>
      <w:r>
        <w:t xml:space="preserve"> SG (2016) The State of the Art in Cartograms. Computer Graphics Forum 35:619–642</w:t>
      </w:r>
    </w:p>
    <w:p w14:paraId="5AAED4E0" w14:textId="77777777" w:rsidR="007C70C3" w:rsidRDefault="00AB6C00">
      <w:pPr>
        <w:pStyle w:val="Bibliography"/>
      </w:pPr>
      <w:bookmarkStart w:id="184" w:name="ref-ACA"/>
      <w:bookmarkEnd w:id="183"/>
      <w:r>
        <w:t xml:space="preserve">37. Min Ouyang, </w:t>
      </w:r>
      <w:proofErr w:type="spellStart"/>
      <w:r>
        <w:t>Revesz</w:t>
      </w:r>
      <w:proofErr w:type="spellEnd"/>
      <w:r>
        <w:t xml:space="preserve"> P (2000) Algorithms for Cartogram Animation. In: Proceedings 2000 International Database Engineering and Applications Symposium (Cat. No.PR00789). pp 231–235</w:t>
      </w:r>
    </w:p>
    <w:p w14:paraId="00297CEE" w14:textId="77777777" w:rsidR="007C70C3" w:rsidRDefault="00AB6C00">
      <w:pPr>
        <w:pStyle w:val="Bibliography"/>
      </w:pPr>
      <w:bookmarkStart w:id="185" w:name="ref-ECGC"/>
      <w:bookmarkEnd w:id="184"/>
      <w:r>
        <w:t xml:space="preserve">38. </w:t>
      </w:r>
      <w:proofErr w:type="spellStart"/>
      <w:r>
        <w:t>Keim</w:t>
      </w:r>
      <w:proofErr w:type="spellEnd"/>
      <w:r>
        <w:t xml:space="preserve"> D, North S, </w:t>
      </w:r>
      <w:proofErr w:type="spellStart"/>
      <w:r>
        <w:t>Panse</w:t>
      </w:r>
      <w:proofErr w:type="spellEnd"/>
      <w:r>
        <w:t xml:space="preserve"> C, </w:t>
      </w:r>
      <w:proofErr w:type="spellStart"/>
      <w:r>
        <w:t>Schneidewind</w:t>
      </w:r>
      <w:proofErr w:type="spellEnd"/>
      <w:r>
        <w:t xml:space="preserve"> J (2002) Efficient Cartogram Generation: A Comparison. In: IEEE Symposium on Information Visualization, 2002. INFOVIS 2002. IEEE, pp 33–36</w:t>
      </w:r>
    </w:p>
    <w:p w14:paraId="52AA6AFC" w14:textId="77777777" w:rsidR="007C70C3" w:rsidRDefault="00AB6C00">
      <w:pPr>
        <w:pStyle w:val="Bibliography"/>
      </w:pPr>
      <w:bookmarkStart w:id="186" w:name="ref-TVDQI"/>
      <w:bookmarkEnd w:id="185"/>
      <w:r>
        <w:t>39. Tufte ER (2001) The visual display of quantitative information. Graphics press Cheshire, CT</w:t>
      </w:r>
    </w:p>
    <w:p w14:paraId="6ED72C0C" w14:textId="77777777" w:rsidR="007C70C3" w:rsidRDefault="00AB6C00">
      <w:pPr>
        <w:pStyle w:val="Bibliography"/>
      </w:pPr>
      <w:bookmarkStart w:id="187" w:name="ref-RSCW"/>
      <w:bookmarkEnd w:id="186"/>
      <w:r>
        <w:t xml:space="preserve">40. </w:t>
      </w:r>
      <w:proofErr w:type="spellStart"/>
      <w:r>
        <w:t>Raisz</w:t>
      </w:r>
      <w:proofErr w:type="spellEnd"/>
      <w:r>
        <w:t xml:space="preserve"> E (1963) Rectangular Statistical Cartograms of the World. Journal of Geography 35:8–10</w:t>
      </w:r>
    </w:p>
    <w:p w14:paraId="4FC1C32B" w14:textId="77777777" w:rsidR="007C70C3" w:rsidRDefault="00AB6C00">
      <w:pPr>
        <w:pStyle w:val="Bibliography"/>
      </w:pPr>
      <w:bookmarkStart w:id="188" w:name="ref-TFYCC"/>
      <w:bookmarkEnd w:id="187"/>
      <w:r>
        <w:t xml:space="preserve">41. Tobler W (2004) </w:t>
      </w:r>
      <w:proofErr w:type="gramStart"/>
      <w:r>
        <w:t>Thirty Five</w:t>
      </w:r>
      <w:proofErr w:type="gramEnd"/>
      <w:r>
        <w:t xml:space="preserve"> Years of Computer Cartograms. Annals of the Association of American Geographers 94:58–73</w:t>
      </w:r>
    </w:p>
    <w:p w14:paraId="5769175F" w14:textId="77777777" w:rsidR="007C70C3" w:rsidRDefault="00AB6C00">
      <w:pPr>
        <w:pStyle w:val="Bibliography"/>
      </w:pPr>
      <w:bookmarkStart w:id="189" w:name="ref-CDWCS"/>
      <w:bookmarkEnd w:id="188"/>
      <w:r>
        <w:t xml:space="preserve">42. </w:t>
      </w:r>
      <w:proofErr w:type="spellStart"/>
      <w:r>
        <w:t>Monmonier</w:t>
      </w:r>
      <w:proofErr w:type="spellEnd"/>
      <w:r>
        <w:t xml:space="preserve"> M (2005) Cartography: Distortions, </w:t>
      </w:r>
      <w:proofErr w:type="gramStart"/>
      <w:r>
        <w:t>World-views</w:t>
      </w:r>
      <w:proofErr w:type="gramEnd"/>
      <w:r>
        <w:t xml:space="preserve"> and Creative Solutions. Progress in Human Geography 29:217–224</w:t>
      </w:r>
    </w:p>
    <w:p w14:paraId="75B26DAD" w14:textId="77777777" w:rsidR="007C70C3" w:rsidRDefault="00AB6C00">
      <w:pPr>
        <w:pStyle w:val="Bibliography"/>
      </w:pPr>
      <w:bookmarkStart w:id="190" w:name="ref-ORC"/>
      <w:bookmarkEnd w:id="189"/>
      <w:r>
        <w:t xml:space="preserve">43. </w:t>
      </w:r>
      <w:proofErr w:type="spellStart"/>
      <w:r>
        <w:t>Kreveld</w:t>
      </w:r>
      <w:proofErr w:type="spellEnd"/>
      <w:r>
        <w:t xml:space="preserve"> M van, </w:t>
      </w:r>
      <w:proofErr w:type="spellStart"/>
      <w:r>
        <w:t>Speckmann</w:t>
      </w:r>
      <w:proofErr w:type="spellEnd"/>
      <w:r>
        <w:t xml:space="preserve"> B (2007) On rectangular cartograms. Computational Geometry 37:175–187</w:t>
      </w:r>
    </w:p>
    <w:p w14:paraId="592681B4" w14:textId="77777777" w:rsidR="007C70C3" w:rsidRDefault="00AB6C00">
      <w:pPr>
        <w:pStyle w:val="Bibliography"/>
      </w:pPr>
      <w:bookmarkStart w:id="191" w:name="ref-NPR"/>
      <w:bookmarkEnd w:id="190"/>
      <w:r>
        <w:t xml:space="preserve">44. </w:t>
      </w:r>
      <w:proofErr w:type="spellStart"/>
      <w:r>
        <w:t>Montanaro</w:t>
      </w:r>
      <w:proofErr w:type="spellEnd"/>
      <w:r>
        <w:t xml:space="preserve"> D (2016) NPR Battleground Map: Hillary Clinton Is Winning — And It’s Not Close. </w:t>
      </w:r>
    </w:p>
    <w:p w14:paraId="354AB9F9" w14:textId="77777777" w:rsidR="007C70C3" w:rsidRDefault="00AB6C00">
      <w:pPr>
        <w:pStyle w:val="Bibliography"/>
      </w:pPr>
      <w:bookmarkStart w:id="192" w:name="ref-FiveThirtyEight"/>
      <w:bookmarkEnd w:id="191"/>
      <w:r>
        <w:t xml:space="preserve">45. </w:t>
      </w:r>
      <w:proofErr w:type="spellStart"/>
      <w:r>
        <w:t>Kanjana</w:t>
      </w:r>
      <w:proofErr w:type="spellEnd"/>
      <w:r>
        <w:t xml:space="preserve"> J, Mehta D (2016) Who will win the presidency? </w:t>
      </w:r>
    </w:p>
    <w:p w14:paraId="0ECD484C" w14:textId="77777777" w:rsidR="007C70C3" w:rsidRDefault="00AB6C00">
      <w:pPr>
        <w:pStyle w:val="Bibliography"/>
      </w:pPr>
      <w:bookmarkStart w:id="193" w:name="ref-WSJ"/>
      <w:bookmarkEnd w:id="192"/>
      <w:r>
        <w:t xml:space="preserve">46. </w:t>
      </w:r>
      <w:proofErr w:type="spellStart"/>
      <w:r>
        <w:t>Zitner</w:t>
      </w:r>
      <w:proofErr w:type="spellEnd"/>
      <w:r>
        <w:t xml:space="preserve"> A, </w:t>
      </w:r>
      <w:proofErr w:type="spellStart"/>
      <w:r>
        <w:t>Yeip</w:t>
      </w:r>
      <w:proofErr w:type="spellEnd"/>
      <w:r>
        <w:t xml:space="preserve"> R, Wolfe J (2016) Draw the 2016 Electoral College Map. </w:t>
      </w:r>
    </w:p>
    <w:p w14:paraId="745B3FFB" w14:textId="77777777" w:rsidR="007C70C3" w:rsidRDefault="00AB6C00">
      <w:pPr>
        <w:pStyle w:val="Bibliography"/>
      </w:pPr>
      <w:bookmarkStart w:id="194" w:name="ref-WP"/>
      <w:bookmarkEnd w:id="193"/>
      <w:r>
        <w:t xml:space="preserve">47. </w:t>
      </w:r>
      <w:proofErr w:type="spellStart"/>
      <w:r>
        <w:t>Gamio</w:t>
      </w:r>
      <w:proofErr w:type="spellEnd"/>
      <w:r>
        <w:t xml:space="preserve"> L, D. C (2016) Poll: Redrawing the electoral map. </w:t>
      </w:r>
    </w:p>
    <w:p w14:paraId="6BB27F1C" w14:textId="77777777" w:rsidR="007C70C3" w:rsidRDefault="00AB6C00">
      <w:pPr>
        <w:pStyle w:val="Bibliography"/>
      </w:pPr>
      <w:bookmarkStart w:id="195" w:name="ref-MDAC"/>
      <w:bookmarkEnd w:id="194"/>
      <w:r>
        <w:t xml:space="preserve">48. Cano RG, </w:t>
      </w:r>
      <w:proofErr w:type="spellStart"/>
      <w:r>
        <w:t>Buchin</w:t>
      </w:r>
      <w:proofErr w:type="spellEnd"/>
      <w:r>
        <w:t xml:space="preserve"> K, </w:t>
      </w:r>
      <w:proofErr w:type="spellStart"/>
      <w:r>
        <w:t>Castermans</w:t>
      </w:r>
      <w:proofErr w:type="spellEnd"/>
      <w:r>
        <w:t xml:space="preserve"> T, Pieterse A, </w:t>
      </w:r>
      <w:proofErr w:type="spellStart"/>
      <w:r>
        <w:t>Sonke</w:t>
      </w:r>
      <w:proofErr w:type="spellEnd"/>
      <w:r>
        <w:t xml:space="preserve"> W, </w:t>
      </w:r>
      <w:proofErr w:type="spellStart"/>
      <w:r>
        <w:t>Speckmann</w:t>
      </w:r>
      <w:proofErr w:type="spellEnd"/>
      <w:r>
        <w:t xml:space="preserve"> B (2015) Mosaic Drawings and Cartograms. In: Computer graphics forum. Wiley Online Library, pp 361–370</w:t>
      </w:r>
    </w:p>
    <w:p w14:paraId="39C349FC" w14:textId="77777777" w:rsidR="007C70C3" w:rsidRDefault="00AB6C00">
      <w:pPr>
        <w:pStyle w:val="Bibliography"/>
      </w:pPr>
      <w:bookmarkStart w:id="196" w:name="ref-IGF"/>
      <w:bookmarkEnd w:id="195"/>
      <w:r>
        <w:t xml:space="preserve">49. </w:t>
      </w:r>
      <w:proofErr w:type="spellStart"/>
      <w:r>
        <w:t>Hafen</w:t>
      </w:r>
      <w:proofErr w:type="spellEnd"/>
      <w:r>
        <w:t xml:space="preserve"> R (2019) </w:t>
      </w:r>
      <w:proofErr w:type="spellStart"/>
      <w:r>
        <w:t>Geofacet</w:t>
      </w:r>
      <w:proofErr w:type="spellEnd"/>
      <w:r>
        <w:t xml:space="preserve">: ’Ggplot2’ faceting utilities for geographical data. </w:t>
      </w:r>
    </w:p>
    <w:p w14:paraId="13FA2948" w14:textId="77777777" w:rsidR="007C70C3" w:rsidRDefault="00AB6C00">
      <w:pPr>
        <w:pStyle w:val="Bibliography"/>
      </w:pPr>
      <w:bookmarkStart w:id="197" w:name="ref-MMST"/>
      <w:bookmarkEnd w:id="196"/>
      <w:r>
        <w:t xml:space="preserve">50. W. PL, </w:t>
      </w:r>
      <w:proofErr w:type="spellStart"/>
      <w:r>
        <w:t>Carr</w:t>
      </w:r>
      <w:proofErr w:type="spellEnd"/>
      <w:r>
        <w:t xml:space="preserve"> DB, Pearson JB (2015) </w:t>
      </w:r>
      <w:proofErr w:type="spellStart"/>
      <w:r>
        <w:t>micromapST</w:t>
      </w:r>
      <w:proofErr w:type="spellEnd"/>
      <w:r>
        <w:t>: Exploring and Communicating Geospatial Patterns in US State Data. Journal of Statistical Software 63:1–25</w:t>
      </w:r>
    </w:p>
    <w:p w14:paraId="7F0E75BC" w14:textId="77777777" w:rsidR="007C70C3" w:rsidRDefault="00AB6C00">
      <w:pPr>
        <w:pStyle w:val="Bibliography"/>
      </w:pPr>
      <w:bookmarkStart w:id="198" w:name="ref-VUADBC"/>
      <w:bookmarkEnd w:id="197"/>
      <w:r>
        <w:lastRenderedPageBreak/>
        <w:t xml:space="preserve">51. </w:t>
      </w:r>
      <w:proofErr w:type="spellStart"/>
      <w:r>
        <w:t>Lucchesi</w:t>
      </w:r>
      <w:proofErr w:type="spellEnd"/>
      <w:r>
        <w:t xml:space="preserve"> L, C.K. W (2017) Visualizing Uncertainty in Areal Data with Bivariate Choropleth Maps, Map </w:t>
      </w:r>
      <w:proofErr w:type="spellStart"/>
      <w:r>
        <w:t>Pixelation</w:t>
      </w:r>
      <w:proofErr w:type="spellEnd"/>
      <w:r>
        <w:t xml:space="preserve"> and Glyph Rotation. Stat. </w:t>
      </w:r>
      <w:hyperlink r:id="rId48">
        <w:r>
          <w:rPr>
            <w:rStyle w:val="Hyperlink"/>
          </w:rPr>
          <w:t>https://doi.org/10.1002/sta4.150</w:t>
        </w:r>
      </w:hyperlink>
    </w:p>
    <w:p w14:paraId="68C7B18B" w14:textId="77777777" w:rsidR="007C70C3" w:rsidRDefault="00AB6C00">
      <w:pPr>
        <w:pStyle w:val="Bibliography"/>
      </w:pPr>
      <w:bookmarkStart w:id="199" w:name="ref-mcgranaghan1993cartographic"/>
      <w:bookmarkEnd w:id="198"/>
      <w:r>
        <w:t xml:space="preserve">52. </w:t>
      </w:r>
      <w:proofErr w:type="spellStart"/>
      <w:r>
        <w:t>McGranaghan</w:t>
      </w:r>
      <w:proofErr w:type="spellEnd"/>
      <w:r>
        <w:t xml:space="preserve"> M (1993) A Cartographic View of Spatial Data Quality. </w:t>
      </w:r>
      <w:proofErr w:type="spellStart"/>
      <w:r>
        <w:t>Cartographica</w:t>
      </w:r>
      <w:proofErr w:type="spellEnd"/>
      <w:r>
        <w:t xml:space="preserve">: The International Journal for Geographic Information and </w:t>
      </w:r>
      <w:proofErr w:type="spellStart"/>
      <w:r>
        <w:t>Geovisualization</w:t>
      </w:r>
      <w:proofErr w:type="spellEnd"/>
      <w:r>
        <w:t xml:space="preserve"> 30:8–19</w:t>
      </w:r>
    </w:p>
    <w:p w14:paraId="4FF31243" w14:textId="77777777" w:rsidR="007C70C3" w:rsidRDefault="00AB6C00">
      <w:pPr>
        <w:pStyle w:val="Bibliography"/>
      </w:pPr>
      <w:bookmarkStart w:id="200" w:name="ref-cliburn2002design"/>
      <w:bookmarkEnd w:id="199"/>
      <w:r>
        <w:t xml:space="preserve">53. Cliburn DC, </w:t>
      </w:r>
      <w:proofErr w:type="spellStart"/>
      <w:r>
        <w:t>Feddema</w:t>
      </w:r>
      <w:proofErr w:type="spellEnd"/>
      <w:r>
        <w:t xml:space="preserve"> JJ, Miller JR, Slocum TA (2002) Design and Evaluation of a Decision Support System in a Water Balance Application. Computers &amp; Graphics 26:931–949</w:t>
      </w:r>
    </w:p>
    <w:p w14:paraId="3B107C57" w14:textId="77777777" w:rsidR="007C70C3" w:rsidRDefault="00AB6C00">
      <w:pPr>
        <w:pStyle w:val="Bibliography"/>
      </w:pPr>
      <w:bookmarkStart w:id="201" w:name="ref-DMIV"/>
      <w:bookmarkEnd w:id="200"/>
      <w:r>
        <w:t xml:space="preserve">54. </w:t>
      </w:r>
      <w:proofErr w:type="spellStart"/>
      <w:r>
        <w:t>Perin</w:t>
      </w:r>
      <w:proofErr w:type="spellEnd"/>
      <w:r>
        <w:t xml:space="preserve"> C (2014) Direct Manipulation for Information Visualization. Theses, </w:t>
      </w:r>
      <w:proofErr w:type="spellStart"/>
      <w:r>
        <w:t>Université</w:t>
      </w:r>
      <w:proofErr w:type="spellEnd"/>
      <w:r>
        <w:t xml:space="preserve"> Paris Sud - Paris XI</w:t>
      </w:r>
    </w:p>
    <w:p w14:paraId="027EF3F2" w14:textId="77777777" w:rsidR="007C70C3" w:rsidRDefault="00AB6C00">
      <w:pPr>
        <w:pStyle w:val="Bibliography"/>
      </w:pPr>
      <w:bookmarkStart w:id="202" w:name="ref-goodchild1994introduction"/>
      <w:bookmarkEnd w:id="201"/>
      <w:r>
        <w:t xml:space="preserve">55. Goodchild M, </w:t>
      </w:r>
      <w:proofErr w:type="spellStart"/>
      <w:r>
        <w:t>Buttenfield</w:t>
      </w:r>
      <w:proofErr w:type="spellEnd"/>
      <w:r>
        <w:t xml:space="preserve"> B, Wood J (1994) On Introduction to Visualizing Data Validity. Visualization in geographical information systems 141–149</w:t>
      </w:r>
    </w:p>
    <w:p w14:paraId="5B613253" w14:textId="77777777" w:rsidR="007C70C3" w:rsidRDefault="00AB6C00">
      <w:pPr>
        <w:pStyle w:val="Bibliography"/>
      </w:pPr>
      <w:bookmarkStart w:id="203" w:name="ref-maceachren1992visualizing"/>
      <w:bookmarkEnd w:id="202"/>
      <w:r>
        <w:t xml:space="preserve">56. </w:t>
      </w:r>
      <w:proofErr w:type="spellStart"/>
      <w:r>
        <w:t>MacEachren</w:t>
      </w:r>
      <w:proofErr w:type="spellEnd"/>
      <w:r>
        <w:t xml:space="preserve"> AM (1992) Visualizing Uncertain Information. Cartographic Perspectives 10–19</w:t>
      </w:r>
    </w:p>
    <w:p w14:paraId="3AD488D3" w14:textId="77777777" w:rsidR="007C70C3" w:rsidRDefault="00AB6C00">
      <w:pPr>
        <w:pStyle w:val="Bibliography"/>
      </w:pPr>
      <w:bookmarkStart w:id="204" w:name="ref-van1994visualization"/>
      <w:bookmarkEnd w:id="203"/>
      <w:r>
        <w:t xml:space="preserve">57. Van der </w:t>
      </w:r>
      <w:proofErr w:type="spellStart"/>
      <w:r>
        <w:t>Wel</w:t>
      </w:r>
      <w:proofErr w:type="spellEnd"/>
      <w:r>
        <w:t xml:space="preserve"> FJ, </w:t>
      </w:r>
      <w:proofErr w:type="spellStart"/>
      <w:r>
        <w:t>Hootsmans</w:t>
      </w:r>
      <w:proofErr w:type="spellEnd"/>
      <w:r>
        <w:t xml:space="preserve"> RM, </w:t>
      </w:r>
      <w:proofErr w:type="spellStart"/>
      <w:r>
        <w:t>Ormeling</w:t>
      </w:r>
      <w:proofErr w:type="spellEnd"/>
      <w:r>
        <w:t xml:space="preserve"> F (1994) Visualization of Data Quality. In: Modern cartography series. Elsevier, pp 313–331</w:t>
      </w:r>
    </w:p>
    <w:p w14:paraId="0691DC00" w14:textId="77777777" w:rsidR="007C70C3" w:rsidRDefault="00AB6C00">
      <w:pPr>
        <w:pStyle w:val="Bibliography"/>
      </w:pPr>
      <w:bookmarkStart w:id="205" w:name="ref-DQBCM"/>
      <w:bookmarkEnd w:id="204"/>
      <w:r>
        <w:t xml:space="preserve">58. Dang G, North C, </w:t>
      </w:r>
      <w:proofErr w:type="spellStart"/>
      <w:r>
        <w:t>Shneiderman</w:t>
      </w:r>
      <w:proofErr w:type="spellEnd"/>
      <w:r>
        <w:t xml:space="preserve"> B (2001) Dynamic Queries and Brushing on Choropleth Maps. In: Proceedings Fifth International Conference on Information </w:t>
      </w:r>
      <w:proofErr w:type="spellStart"/>
      <w:r>
        <w:t>Visualisation</w:t>
      </w:r>
      <w:proofErr w:type="spellEnd"/>
      <w:r>
        <w:t>. pp 757–764</w:t>
      </w:r>
    </w:p>
    <w:p w14:paraId="24B19B35" w14:textId="77777777" w:rsidR="007C70C3" w:rsidRDefault="00AB6C00">
      <w:pPr>
        <w:pStyle w:val="Bibliography"/>
      </w:pPr>
      <w:bookmarkStart w:id="206" w:name="ref-TNTEA"/>
      <w:bookmarkEnd w:id="205"/>
      <w:r>
        <w:t xml:space="preserve">59. </w:t>
      </w:r>
      <w:proofErr w:type="spellStart"/>
      <w:r>
        <w:t>Carr</w:t>
      </w:r>
      <w:proofErr w:type="spellEnd"/>
      <w:r>
        <w:t xml:space="preserve"> DB, </w:t>
      </w:r>
      <w:proofErr w:type="spellStart"/>
      <w:r>
        <w:t>Wallin</w:t>
      </w:r>
      <w:proofErr w:type="spellEnd"/>
      <w:r>
        <w:t xml:space="preserve"> JF, </w:t>
      </w:r>
      <w:proofErr w:type="spellStart"/>
      <w:r>
        <w:t>Carr</w:t>
      </w:r>
      <w:proofErr w:type="spellEnd"/>
      <w:r>
        <w:t xml:space="preserve"> DA (2000) Two New Templates for Epidemiology Applications: Linked </w:t>
      </w:r>
      <w:proofErr w:type="spellStart"/>
      <w:r>
        <w:t>Micromap</w:t>
      </w:r>
      <w:proofErr w:type="spellEnd"/>
      <w:r>
        <w:t xml:space="preserve"> Plots and Conditioned Choropleth Maps. Statistics in Medicine 19:2521–2538</w:t>
      </w:r>
    </w:p>
    <w:p w14:paraId="4C9C045D" w14:textId="77777777" w:rsidR="007C70C3" w:rsidRDefault="00AB6C00">
      <w:pPr>
        <w:pStyle w:val="Bibliography"/>
      </w:pPr>
      <w:bookmarkStart w:id="207" w:name="ref-TGA"/>
      <w:bookmarkEnd w:id="206"/>
      <w:r>
        <w:t xml:space="preserve">60. Pedersen TL (2018) The Grammar of Animation. </w:t>
      </w:r>
      <w:hyperlink r:id="rId49">
        <w:r>
          <w:rPr>
            <w:rStyle w:val="Hyperlink"/>
          </w:rPr>
          <w:t>https://youtu.be/21ZWDrTukEs</w:t>
        </w:r>
      </w:hyperlink>
      <w:r>
        <w:t>. Accessed 16 Nov 2018</w:t>
      </w:r>
    </w:p>
    <w:p w14:paraId="186041E6" w14:textId="77777777" w:rsidR="007C70C3" w:rsidRDefault="00AB6C00">
      <w:pPr>
        <w:pStyle w:val="Bibliography"/>
      </w:pPr>
      <w:bookmarkStart w:id="208" w:name="ref-gganimate"/>
      <w:bookmarkEnd w:id="207"/>
      <w:r>
        <w:t xml:space="preserve">61. Pedersen TL, Robinson D (2019) </w:t>
      </w:r>
      <w:proofErr w:type="spellStart"/>
      <w:r>
        <w:t>gganimate</w:t>
      </w:r>
      <w:proofErr w:type="spellEnd"/>
      <w:r>
        <w:t xml:space="preserve">: A Grammar of Animated Graphics. </w:t>
      </w:r>
    </w:p>
    <w:p w14:paraId="3FCCCD6D" w14:textId="77777777" w:rsidR="007C70C3" w:rsidRDefault="00AB6C00">
      <w:pPr>
        <w:pStyle w:val="Bibliography"/>
      </w:pPr>
      <w:bookmarkStart w:id="209" w:name="ref-TACA"/>
      <w:bookmarkEnd w:id="208"/>
      <w:r>
        <w:t xml:space="preserve">62. Cancer Council Queensland, Queensland University of Technology, and Cooperative Research Centre for Spatial Information (2018) Australian Cancer Atlas. </w:t>
      </w:r>
      <w:hyperlink r:id="rId50">
        <w:r>
          <w:rPr>
            <w:rStyle w:val="Hyperlink"/>
          </w:rPr>
          <w:t>https://atlas.cancer.org.au</w:t>
        </w:r>
      </w:hyperlink>
      <w:r>
        <w:t xml:space="preserve">. </w:t>
      </w:r>
    </w:p>
    <w:p w14:paraId="2EF1A345" w14:textId="77777777" w:rsidR="007C70C3" w:rsidRDefault="00AB6C00">
      <w:pPr>
        <w:pStyle w:val="Bibliography"/>
      </w:pPr>
      <w:bookmarkStart w:id="210" w:name="ref-R"/>
      <w:bookmarkEnd w:id="209"/>
      <w:r>
        <w:t>63. R Core Team (2019) R: A Language and Environment for Statistical Computing. R Foundation for Statistical Computing, Vienna, Austria</w:t>
      </w:r>
    </w:p>
    <w:p w14:paraId="07114B49" w14:textId="77777777" w:rsidR="007C70C3" w:rsidRDefault="00AB6C00">
      <w:pPr>
        <w:pStyle w:val="Bibliography"/>
      </w:pPr>
      <w:bookmarkStart w:id="211" w:name="ref-tidyverse"/>
      <w:bookmarkEnd w:id="210"/>
      <w:r>
        <w:t xml:space="preserve">64. Wickham H (2017) </w:t>
      </w:r>
      <w:proofErr w:type="spellStart"/>
      <w:r>
        <w:t>tidyverse</w:t>
      </w:r>
      <w:proofErr w:type="spellEnd"/>
      <w:r>
        <w:t xml:space="preserve">: R packages for data science. </w:t>
      </w:r>
      <w:hyperlink r:id="rId51">
        <w:r>
          <w:rPr>
            <w:rStyle w:val="Hyperlink"/>
          </w:rPr>
          <w:t>https://CRAN.R-project.org/package=tidyverse</w:t>
        </w:r>
      </w:hyperlink>
      <w:r>
        <w:t xml:space="preserve">. </w:t>
      </w:r>
    </w:p>
    <w:p w14:paraId="3D81F25B" w14:textId="77777777" w:rsidR="007C70C3" w:rsidRDefault="00AB6C00">
      <w:pPr>
        <w:pStyle w:val="Bibliography"/>
      </w:pPr>
      <w:bookmarkStart w:id="212" w:name="ref-RColorBrewer"/>
      <w:bookmarkEnd w:id="211"/>
      <w:r>
        <w:t xml:space="preserve">65. Neuwirth E (2014) </w:t>
      </w:r>
      <w:proofErr w:type="spellStart"/>
      <w:r>
        <w:t>RColorBrewer</w:t>
      </w:r>
      <w:proofErr w:type="spellEnd"/>
      <w:r>
        <w:t xml:space="preserve">: </w:t>
      </w:r>
      <w:proofErr w:type="spellStart"/>
      <w:r>
        <w:t>ColorBrewer</w:t>
      </w:r>
      <w:proofErr w:type="spellEnd"/>
      <w:r>
        <w:t xml:space="preserve"> palettes. </w:t>
      </w:r>
      <w:hyperlink r:id="rId52">
        <w:r>
          <w:rPr>
            <w:rStyle w:val="Hyperlink"/>
          </w:rPr>
          <w:t>https://CRAN.R-project.org/package=RColorBrewer</w:t>
        </w:r>
      </w:hyperlink>
      <w:r>
        <w:t xml:space="preserve">. </w:t>
      </w:r>
    </w:p>
    <w:p w14:paraId="3D3B67CC" w14:textId="77777777" w:rsidR="007C70C3" w:rsidRDefault="00AB6C00">
      <w:pPr>
        <w:pStyle w:val="Bibliography"/>
      </w:pPr>
      <w:bookmarkStart w:id="213" w:name="ref-ggthemes"/>
      <w:bookmarkEnd w:id="212"/>
      <w:r>
        <w:lastRenderedPageBreak/>
        <w:t xml:space="preserve">66. Arnold JB (2019) </w:t>
      </w:r>
      <w:proofErr w:type="spellStart"/>
      <w:r>
        <w:t>ggthemes</w:t>
      </w:r>
      <w:proofErr w:type="spellEnd"/>
      <w:r>
        <w:t xml:space="preserve">: Extra Themes, Scales and </w:t>
      </w:r>
      <w:proofErr w:type="spellStart"/>
      <w:r>
        <w:t>Geoms</w:t>
      </w:r>
      <w:proofErr w:type="spellEnd"/>
      <w:r>
        <w:t xml:space="preserve"> for ’ggplot2’. </w:t>
      </w:r>
      <w:hyperlink r:id="rId53">
        <w:r>
          <w:rPr>
            <w:rStyle w:val="Hyperlink"/>
          </w:rPr>
          <w:t>https://CRAN.R-project.org/package=ggthemes</w:t>
        </w:r>
      </w:hyperlink>
      <w:r>
        <w:t xml:space="preserve">. </w:t>
      </w:r>
    </w:p>
    <w:p w14:paraId="2B09D5AD" w14:textId="77777777" w:rsidR="007C70C3" w:rsidRDefault="00AB6C00">
      <w:pPr>
        <w:pStyle w:val="Bibliography"/>
      </w:pPr>
      <w:bookmarkStart w:id="214" w:name="ref-png"/>
      <w:bookmarkEnd w:id="213"/>
      <w:r>
        <w:t xml:space="preserve">67. </w:t>
      </w:r>
      <w:proofErr w:type="spellStart"/>
      <w:r>
        <w:t>Urbanek</w:t>
      </w:r>
      <w:proofErr w:type="spellEnd"/>
      <w:r>
        <w:t xml:space="preserve"> S (2013) </w:t>
      </w:r>
      <w:proofErr w:type="spellStart"/>
      <w:r>
        <w:t>png</w:t>
      </w:r>
      <w:proofErr w:type="spellEnd"/>
      <w:r>
        <w:t xml:space="preserve">: Read and write PNG images. </w:t>
      </w:r>
      <w:hyperlink r:id="rId54">
        <w:r>
          <w:rPr>
            <w:rStyle w:val="Hyperlink"/>
          </w:rPr>
          <w:t>https://CRAN.R-project.org/package=png</w:t>
        </w:r>
      </w:hyperlink>
      <w:r>
        <w:t xml:space="preserve">. </w:t>
      </w:r>
    </w:p>
    <w:p w14:paraId="33571C26" w14:textId="77777777" w:rsidR="007C70C3" w:rsidRDefault="00AB6C00">
      <w:pPr>
        <w:pStyle w:val="Bibliography"/>
      </w:pPr>
      <w:bookmarkStart w:id="215" w:name="ref-cowplot"/>
      <w:bookmarkEnd w:id="214"/>
      <w:r>
        <w:t xml:space="preserve">68. Wilke CO (2019) </w:t>
      </w:r>
      <w:proofErr w:type="spellStart"/>
      <w:r>
        <w:t>cowplot</w:t>
      </w:r>
      <w:proofErr w:type="spellEnd"/>
      <w:r>
        <w:t xml:space="preserve">: Streamlined Plot Theme and Plot Annotations for ’ggplot2’. </w:t>
      </w:r>
      <w:hyperlink r:id="rId55">
        <w:r>
          <w:rPr>
            <w:rStyle w:val="Hyperlink"/>
          </w:rPr>
          <w:t>https://CRAN.R-project.org/package=cowplot</w:t>
        </w:r>
      </w:hyperlink>
      <w:r>
        <w:t xml:space="preserve">. </w:t>
      </w:r>
    </w:p>
    <w:p w14:paraId="2FDFB087" w14:textId="77777777" w:rsidR="007C70C3" w:rsidRDefault="00AB6C00">
      <w:pPr>
        <w:pStyle w:val="Bibliography"/>
      </w:pPr>
      <w:bookmarkStart w:id="216" w:name="ref-sf"/>
      <w:bookmarkEnd w:id="215"/>
      <w:r>
        <w:t xml:space="preserve">69. </w:t>
      </w:r>
      <w:proofErr w:type="spellStart"/>
      <w:r>
        <w:t>Pebesma</w:t>
      </w:r>
      <w:proofErr w:type="spellEnd"/>
      <w:r>
        <w:t xml:space="preserve"> E (2018) Simple Features for R: Standardized Support for Spatial Vector Data. The R Journal 10:439–446</w:t>
      </w:r>
    </w:p>
    <w:p w14:paraId="3383F2E6" w14:textId="77777777" w:rsidR="007C70C3" w:rsidRDefault="00AB6C00">
      <w:pPr>
        <w:pStyle w:val="Bibliography"/>
      </w:pPr>
      <w:bookmarkStart w:id="217" w:name="ref-spData"/>
      <w:bookmarkEnd w:id="216"/>
      <w:r>
        <w:t xml:space="preserve">70. </w:t>
      </w:r>
      <w:proofErr w:type="spellStart"/>
      <w:r>
        <w:t>Bivand</w:t>
      </w:r>
      <w:proofErr w:type="spellEnd"/>
      <w:r>
        <w:t xml:space="preserve"> R, </w:t>
      </w:r>
      <w:proofErr w:type="spellStart"/>
      <w:r>
        <w:t>Nowosad</w:t>
      </w:r>
      <w:proofErr w:type="spellEnd"/>
      <w:r>
        <w:t xml:space="preserve"> J, Lovelace R (2019) </w:t>
      </w:r>
      <w:proofErr w:type="spellStart"/>
      <w:r>
        <w:t>spData</w:t>
      </w:r>
      <w:proofErr w:type="spellEnd"/>
      <w:r>
        <w:t xml:space="preserve">: Datasets for Spatial Analysis. </w:t>
      </w:r>
      <w:hyperlink r:id="rId56">
        <w:r>
          <w:rPr>
            <w:rStyle w:val="Hyperlink"/>
          </w:rPr>
          <w:t>https://CRAN.R-project.org/package=spData</w:t>
        </w:r>
      </w:hyperlink>
      <w:r>
        <w:t xml:space="preserve">. </w:t>
      </w:r>
    </w:p>
    <w:p w14:paraId="680A42CF" w14:textId="77777777" w:rsidR="007C70C3" w:rsidRDefault="00AB6C00">
      <w:pPr>
        <w:pStyle w:val="Bibliography"/>
      </w:pPr>
      <w:bookmarkStart w:id="218" w:name="ref-cartogram"/>
      <w:bookmarkEnd w:id="217"/>
      <w:r>
        <w:t xml:space="preserve">71. </w:t>
      </w:r>
      <w:proofErr w:type="spellStart"/>
      <w:r>
        <w:t>Jeworutzki</w:t>
      </w:r>
      <w:proofErr w:type="spellEnd"/>
      <w:r>
        <w:t xml:space="preserve"> S (2018) cartogram: Create Cartograms with R. </w:t>
      </w:r>
      <w:hyperlink r:id="rId57">
        <w:r>
          <w:rPr>
            <w:rStyle w:val="Hyperlink"/>
          </w:rPr>
          <w:t>https://CRAN.R-project.org/package=cartogram</w:t>
        </w:r>
      </w:hyperlink>
      <w:r>
        <w:t xml:space="preserve">. </w:t>
      </w:r>
    </w:p>
    <w:p w14:paraId="6CB1F68F" w14:textId="77777777" w:rsidR="007C70C3" w:rsidRDefault="00AB6C00">
      <w:pPr>
        <w:pStyle w:val="Bibliography"/>
      </w:pPr>
      <w:bookmarkStart w:id="219" w:name="ref-sugarbag"/>
      <w:bookmarkEnd w:id="218"/>
      <w:r>
        <w:t xml:space="preserve">72. Kobakian S, Cook D (2019) </w:t>
      </w:r>
      <w:proofErr w:type="spellStart"/>
      <w:r>
        <w:t>sugarbag</w:t>
      </w:r>
      <w:proofErr w:type="spellEnd"/>
      <w:r>
        <w:t xml:space="preserve">: Create Tessellated Hexagon Maps. </w:t>
      </w:r>
      <w:hyperlink r:id="rId58">
        <w:r>
          <w:rPr>
            <w:rStyle w:val="Hyperlink"/>
          </w:rPr>
          <w:t>https://CRAN.R-project.org/package=sugarbag</w:t>
        </w:r>
      </w:hyperlink>
      <w:r>
        <w:t xml:space="preserve">. </w:t>
      </w:r>
    </w:p>
    <w:p w14:paraId="024CB35B" w14:textId="77777777" w:rsidR="007C70C3" w:rsidRDefault="00AB6C00">
      <w:pPr>
        <w:pStyle w:val="Bibliography"/>
      </w:pPr>
      <w:bookmarkStart w:id="220" w:name="ref-knitr"/>
      <w:bookmarkEnd w:id="219"/>
      <w:r>
        <w:t xml:space="preserve">73. </w:t>
      </w:r>
      <w:proofErr w:type="spellStart"/>
      <w:r>
        <w:t>Xie</w:t>
      </w:r>
      <w:proofErr w:type="spellEnd"/>
      <w:r>
        <w:t xml:space="preserve"> Y (2019) </w:t>
      </w:r>
      <w:proofErr w:type="spellStart"/>
      <w:r>
        <w:t>knitr</w:t>
      </w:r>
      <w:proofErr w:type="spellEnd"/>
      <w:r>
        <w:t xml:space="preserve">: A General-Purpose Package for Dynamic Report Generation in R. </w:t>
      </w:r>
    </w:p>
    <w:p w14:paraId="538950A5" w14:textId="77777777" w:rsidR="007C70C3" w:rsidRDefault="00AB6C00">
      <w:pPr>
        <w:pStyle w:val="Bibliography"/>
      </w:pPr>
      <w:bookmarkStart w:id="221" w:name="ref-rmarkdown"/>
      <w:bookmarkEnd w:id="220"/>
      <w:r>
        <w:t xml:space="preserve">74. Allaire J, </w:t>
      </w:r>
      <w:proofErr w:type="spellStart"/>
      <w:r>
        <w:t>Xie</w:t>
      </w:r>
      <w:proofErr w:type="spellEnd"/>
      <w:r>
        <w:t xml:space="preserve"> Y, McPherson J, </w:t>
      </w:r>
      <w:proofErr w:type="spellStart"/>
      <w:r>
        <w:t>Luraschi</w:t>
      </w:r>
      <w:proofErr w:type="spellEnd"/>
      <w:r>
        <w:t xml:space="preserve"> J, </w:t>
      </w:r>
      <w:proofErr w:type="spellStart"/>
      <w:r>
        <w:t>Ushey</w:t>
      </w:r>
      <w:proofErr w:type="spellEnd"/>
      <w:r>
        <w:t xml:space="preserve"> K, Atkins A, Wickham H, Cheng J, Chang W, Iannone R (2019) </w:t>
      </w:r>
      <w:proofErr w:type="spellStart"/>
      <w:r>
        <w:t>rmarkdown</w:t>
      </w:r>
      <w:proofErr w:type="spellEnd"/>
      <w:r>
        <w:t xml:space="preserve">: Dynamic Documents for R. </w:t>
      </w:r>
    </w:p>
    <w:p w14:paraId="55E7B8B0" w14:textId="77777777" w:rsidR="007C70C3" w:rsidRDefault="00AB6C00">
      <w:pPr>
        <w:pStyle w:val="Bibliography"/>
      </w:pPr>
      <w:bookmarkStart w:id="222" w:name="ref-ABSmaps"/>
      <w:bookmarkEnd w:id="221"/>
      <w:r>
        <w:t xml:space="preserve">75. Mackey, W. F. (2019) </w:t>
      </w:r>
      <w:proofErr w:type="spellStart"/>
      <w:r>
        <w:t>Absmapsdata</w:t>
      </w:r>
      <w:proofErr w:type="spellEnd"/>
      <w:r>
        <w:t xml:space="preserve">: A catalogue of ready-to-use </w:t>
      </w:r>
      <w:proofErr w:type="spellStart"/>
      <w:r>
        <w:t>asgs</w:t>
      </w:r>
      <w:proofErr w:type="spellEnd"/>
      <w:r>
        <w:t xml:space="preserve"> mapping data. </w:t>
      </w:r>
      <w:bookmarkEnd w:id="148"/>
      <w:bookmarkEnd w:id="222"/>
    </w:p>
    <w:sectPr w:rsidR="007C70C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uthor" w:initials="A">
    <w:p w14:paraId="78A34D43" w14:textId="04A89F90" w:rsidR="00EB516A" w:rsidRDefault="00EB516A">
      <w:pPr>
        <w:pStyle w:val="CommentText"/>
      </w:pPr>
      <w:r>
        <w:rPr>
          <w:rStyle w:val="CommentReference"/>
        </w:rPr>
        <w:annotationRef/>
      </w:r>
      <w:r>
        <w:t>Add a sentence here (or wherever you prefer) about the study aims.</w:t>
      </w:r>
    </w:p>
  </w:comment>
  <w:comment w:id="13" w:author="Author" w:initials="A">
    <w:p w14:paraId="0576974C" w14:textId="0673A929" w:rsidR="00EB516A" w:rsidRDefault="00EB516A">
      <w:pPr>
        <w:pStyle w:val="CommentText"/>
      </w:pPr>
      <w:r>
        <w:t>Given the ethical and privacy considerations for small area data, i</w:t>
      </w:r>
      <w:r>
        <w:rPr>
          <w:rStyle w:val="CommentReference"/>
        </w:rPr>
        <w:annotationRef/>
      </w:r>
      <w:r>
        <w:t>t is not a straightforward process to obtain and report area-specific counts.</w:t>
      </w:r>
    </w:p>
  </w:comment>
  <w:comment w:id="14" w:author="Author" w:initials="A">
    <w:p w14:paraId="1E2D4072" w14:textId="14307FFC" w:rsidR="00EB516A" w:rsidRDefault="00EB516A">
      <w:pPr>
        <w:pStyle w:val="CommentText"/>
      </w:pPr>
      <w:r>
        <w:rPr>
          <w:rStyle w:val="CommentReference"/>
        </w:rPr>
        <w:annotationRef/>
      </w:r>
      <w:r>
        <w:t xml:space="preserve">I would suggest deleting this sentence and the previous one. </w:t>
      </w:r>
    </w:p>
  </w:comment>
  <w:comment w:id="16" w:author="Author" w:initials="A">
    <w:p w14:paraId="6192D412" w14:textId="4B3A97D6" w:rsidR="00EB516A" w:rsidRDefault="00EB516A">
      <w:pPr>
        <w:pStyle w:val="CommentText"/>
      </w:pPr>
      <w:r>
        <w:rPr>
          <w:rStyle w:val="CommentReference"/>
        </w:rPr>
        <w:annotationRef/>
      </w:r>
      <w:r>
        <w:t>Suggest moving paragraph to proposed choropleth maps section</w:t>
      </w:r>
    </w:p>
  </w:comment>
  <w:comment w:id="17" w:author="Author" w:initials="A">
    <w:p w14:paraId="1A983AAA" w14:textId="2B67F3E3" w:rsidR="00EB516A" w:rsidRDefault="00EB516A">
      <w:pPr>
        <w:pStyle w:val="CommentText"/>
      </w:pPr>
      <w:r>
        <w:rPr>
          <w:rStyle w:val="CommentReference"/>
        </w:rPr>
        <w:annotationRef/>
      </w:r>
      <w:r>
        <w:t>Can you include mention of how this is different to a thematic map?</w:t>
      </w:r>
    </w:p>
  </w:comment>
  <w:comment w:id="20" w:author="Author" w:initials="A">
    <w:p w14:paraId="36636722" w14:textId="40B173C6" w:rsidR="00EB516A" w:rsidRDefault="00EB516A" w:rsidP="000E09D7">
      <w:pPr>
        <w:pStyle w:val="CommentText"/>
        <w:rPr>
          <w:rFonts w:cs="Times New Roman"/>
        </w:rPr>
      </w:pPr>
      <w:r>
        <w:rPr>
          <w:rStyle w:val="CommentReference"/>
        </w:rPr>
        <w:annotationRef/>
      </w:r>
      <w:r w:rsidRPr="000E09D7">
        <w:rPr>
          <w:rFonts w:cs="Times New Roman"/>
        </w:rPr>
        <w:t xml:space="preserve">Could we structure </w:t>
      </w:r>
      <w:r>
        <w:rPr>
          <w:rFonts w:cs="Times New Roman"/>
        </w:rPr>
        <w:t xml:space="preserve">paper </w:t>
      </w:r>
      <w:r w:rsidRPr="000E09D7">
        <w:rPr>
          <w:rFonts w:cs="Times New Roman"/>
        </w:rPr>
        <w:t>as:</w:t>
      </w:r>
    </w:p>
    <w:p w14:paraId="00919C19" w14:textId="2CC01FCC" w:rsidR="00EB516A" w:rsidRPr="000E09D7" w:rsidRDefault="00EB516A" w:rsidP="000E09D7">
      <w:pPr>
        <w:pStyle w:val="CommentText"/>
        <w:rPr>
          <w:rFonts w:cs="Times New Roman"/>
        </w:rPr>
      </w:pPr>
      <w:r>
        <w:rPr>
          <w:rFonts w:cs="Times New Roman"/>
        </w:rPr>
        <w:t>Introduction (also introduces cancer atlases)</w:t>
      </w:r>
    </w:p>
    <w:p w14:paraId="1E785B3F" w14:textId="4203E86A" w:rsidR="00EB516A" w:rsidRPr="000E09D7" w:rsidRDefault="00EB516A" w:rsidP="000E09D7">
      <w:pPr>
        <w:rPr>
          <w:rFonts w:cs="Times New Roman"/>
          <w:sz w:val="20"/>
          <w:szCs w:val="20"/>
        </w:rPr>
      </w:pPr>
      <w:r w:rsidRPr="000E09D7">
        <w:rPr>
          <w:rFonts w:cs="Times New Roman"/>
          <w:sz w:val="20"/>
          <w:szCs w:val="20"/>
        </w:rPr>
        <w:t>Measures mapped</w:t>
      </w:r>
      <w:r>
        <w:rPr>
          <w:rFonts w:cs="Times New Roman"/>
          <w:sz w:val="20"/>
          <w:szCs w:val="20"/>
        </w:rPr>
        <w:t xml:space="preserve"> (info around Table 2)</w:t>
      </w:r>
    </w:p>
    <w:p w14:paraId="0A5135D7" w14:textId="77777777" w:rsidR="00EB516A" w:rsidRPr="000E09D7" w:rsidRDefault="00EB516A" w:rsidP="000E09D7">
      <w:pPr>
        <w:rPr>
          <w:rFonts w:cs="Times New Roman"/>
          <w:sz w:val="20"/>
          <w:szCs w:val="20"/>
        </w:rPr>
      </w:pPr>
      <w:proofErr w:type="spellStart"/>
      <w:r w:rsidRPr="000E09D7">
        <w:rPr>
          <w:rFonts w:cs="Times New Roman"/>
          <w:sz w:val="20"/>
          <w:szCs w:val="20"/>
        </w:rPr>
        <w:t>Visualisation</w:t>
      </w:r>
      <w:proofErr w:type="spellEnd"/>
      <w:r w:rsidRPr="000E09D7">
        <w:rPr>
          <w:rFonts w:cs="Times New Roman"/>
          <w:sz w:val="20"/>
          <w:szCs w:val="20"/>
        </w:rPr>
        <w:t xml:space="preserve"> approaches</w:t>
      </w:r>
    </w:p>
    <w:p w14:paraId="688B2430" w14:textId="77777777" w:rsidR="00EB516A" w:rsidRPr="000E09D7" w:rsidRDefault="00EB516A" w:rsidP="000E09D7">
      <w:pPr>
        <w:rPr>
          <w:rFonts w:cs="Times New Roman"/>
          <w:sz w:val="20"/>
          <w:szCs w:val="20"/>
        </w:rPr>
      </w:pPr>
      <w:r w:rsidRPr="000E09D7">
        <w:rPr>
          <w:rFonts w:cs="Times New Roman"/>
          <w:sz w:val="20"/>
          <w:szCs w:val="20"/>
        </w:rPr>
        <w:t xml:space="preserve">-Choropleth (mention </w:t>
      </w:r>
      <w:proofErr w:type="spellStart"/>
      <w:r w:rsidRPr="000E09D7">
        <w:rPr>
          <w:rFonts w:cs="Times New Roman"/>
          <w:sz w:val="20"/>
          <w:szCs w:val="20"/>
        </w:rPr>
        <w:t>advant</w:t>
      </w:r>
      <w:proofErr w:type="spellEnd"/>
      <w:r w:rsidRPr="000E09D7">
        <w:rPr>
          <w:rFonts w:cs="Times New Roman"/>
          <w:sz w:val="20"/>
          <w:szCs w:val="20"/>
        </w:rPr>
        <w:t xml:space="preserve"> and </w:t>
      </w:r>
      <w:proofErr w:type="spellStart"/>
      <w:r w:rsidRPr="000E09D7">
        <w:rPr>
          <w:rFonts w:cs="Times New Roman"/>
          <w:sz w:val="20"/>
          <w:szCs w:val="20"/>
        </w:rPr>
        <w:t>disadvant</w:t>
      </w:r>
      <w:proofErr w:type="spellEnd"/>
      <w:r w:rsidRPr="000E09D7">
        <w:rPr>
          <w:rFonts w:cs="Times New Roman"/>
          <w:sz w:val="20"/>
          <w:szCs w:val="20"/>
        </w:rPr>
        <w:t>, along with figures from cancer atlases)</w:t>
      </w:r>
    </w:p>
    <w:p w14:paraId="3CF83049" w14:textId="77777777" w:rsidR="00EB516A" w:rsidRPr="000E09D7" w:rsidRDefault="00EB516A" w:rsidP="000E09D7">
      <w:pPr>
        <w:rPr>
          <w:rFonts w:cs="Times New Roman"/>
          <w:sz w:val="20"/>
          <w:szCs w:val="20"/>
        </w:rPr>
      </w:pPr>
      <w:r w:rsidRPr="000E09D7">
        <w:rPr>
          <w:rFonts w:cs="Times New Roman"/>
          <w:sz w:val="20"/>
          <w:szCs w:val="20"/>
        </w:rPr>
        <w:t>-Cartograms</w:t>
      </w:r>
    </w:p>
    <w:p w14:paraId="18613B1C" w14:textId="77777777" w:rsidR="00EB516A" w:rsidRPr="000E09D7" w:rsidRDefault="00EB516A" w:rsidP="000E09D7">
      <w:pPr>
        <w:rPr>
          <w:rFonts w:cs="Times New Roman"/>
          <w:sz w:val="20"/>
          <w:szCs w:val="20"/>
        </w:rPr>
      </w:pPr>
      <w:r w:rsidRPr="000E09D7">
        <w:rPr>
          <w:rFonts w:cs="Times New Roman"/>
          <w:sz w:val="20"/>
          <w:szCs w:val="20"/>
        </w:rPr>
        <w:t>-Tile maps</w:t>
      </w:r>
    </w:p>
    <w:p w14:paraId="65256BCC" w14:textId="77777777" w:rsidR="00EB516A" w:rsidRPr="000E09D7" w:rsidRDefault="00EB516A" w:rsidP="000E09D7">
      <w:pPr>
        <w:rPr>
          <w:rFonts w:cs="Times New Roman"/>
          <w:sz w:val="20"/>
          <w:szCs w:val="20"/>
        </w:rPr>
      </w:pPr>
      <w:r w:rsidRPr="000E09D7">
        <w:rPr>
          <w:rFonts w:cs="Times New Roman"/>
          <w:sz w:val="20"/>
          <w:szCs w:val="20"/>
        </w:rPr>
        <w:t>-</w:t>
      </w:r>
      <w:proofErr w:type="spellStart"/>
      <w:r w:rsidRPr="000E09D7">
        <w:rPr>
          <w:rFonts w:cs="Times New Roman"/>
          <w:sz w:val="20"/>
          <w:szCs w:val="20"/>
        </w:rPr>
        <w:t>Geofacets</w:t>
      </w:r>
      <w:proofErr w:type="spellEnd"/>
    </w:p>
    <w:p w14:paraId="67A56E03" w14:textId="77777777" w:rsidR="00EB516A" w:rsidRPr="000E09D7" w:rsidRDefault="00EB516A" w:rsidP="000E09D7">
      <w:pPr>
        <w:rPr>
          <w:rFonts w:cs="Times New Roman"/>
          <w:sz w:val="20"/>
          <w:szCs w:val="20"/>
        </w:rPr>
      </w:pPr>
      <w:r w:rsidRPr="000E09D7">
        <w:rPr>
          <w:rFonts w:cs="Times New Roman"/>
          <w:sz w:val="20"/>
          <w:szCs w:val="20"/>
        </w:rPr>
        <w:t>-Multivariate maps</w:t>
      </w:r>
    </w:p>
    <w:p w14:paraId="507A616D" w14:textId="77777777" w:rsidR="00EB516A" w:rsidRPr="000E09D7" w:rsidRDefault="00EB516A" w:rsidP="000E09D7">
      <w:pPr>
        <w:rPr>
          <w:rFonts w:cs="Times New Roman"/>
          <w:sz w:val="20"/>
          <w:szCs w:val="20"/>
        </w:rPr>
      </w:pPr>
      <w:r w:rsidRPr="000E09D7">
        <w:rPr>
          <w:rFonts w:cs="Times New Roman"/>
          <w:sz w:val="20"/>
          <w:szCs w:val="20"/>
        </w:rPr>
        <w:t>Comparison &amp; critique of alternative methods</w:t>
      </w:r>
    </w:p>
    <w:p w14:paraId="01F86180" w14:textId="77777777" w:rsidR="00EB516A" w:rsidRPr="000E09D7" w:rsidRDefault="00EB516A" w:rsidP="000E09D7">
      <w:pPr>
        <w:rPr>
          <w:rFonts w:cs="Times New Roman"/>
          <w:sz w:val="20"/>
          <w:szCs w:val="20"/>
        </w:rPr>
      </w:pPr>
      <w:r w:rsidRPr="000E09D7">
        <w:rPr>
          <w:rFonts w:cs="Times New Roman"/>
          <w:sz w:val="20"/>
          <w:szCs w:val="20"/>
        </w:rPr>
        <w:t>Additional considerations</w:t>
      </w:r>
    </w:p>
    <w:p w14:paraId="30C1293E" w14:textId="77777777" w:rsidR="00EB516A" w:rsidRPr="000E09D7" w:rsidRDefault="00EB516A" w:rsidP="000E09D7">
      <w:pPr>
        <w:rPr>
          <w:rFonts w:cs="Times New Roman"/>
          <w:sz w:val="20"/>
          <w:szCs w:val="20"/>
        </w:rPr>
      </w:pPr>
      <w:r w:rsidRPr="000E09D7">
        <w:rPr>
          <w:rFonts w:cs="Times New Roman"/>
          <w:sz w:val="20"/>
          <w:szCs w:val="20"/>
        </w:rPr>
        <w:t>-Associated graphs</w:t>
      </w:r>
    </w:p>
    <w:p w14:paraId="7D57FCC6" w14:textId="77777777" w:rsidR="00EB516A" w:rsidRPr="000E09D7" w:rsidRDefault="00EB516A" w:rsidP="000E09D7">
      <w:pPr>
        <w:rPr>
          <w:rFonts w:cs="Times New Roman"/>
          <w:sz w:val="20"/>
          <w:szCs w:val="20"/>
        </w:rPr>
      </w:pPr>
      <w:r w:rsidRPr="000E09D7">
        <w:rPr>
          <w:rFonts w:cs="Times New Roman"/>
          <w:sz w:val="20"/>
          <w:szCs w:val="20"/>
        </w:rPr>
        <w:t>-Displaying uncertainty measures</w:t>
      </w:r>
    </w:p>
    <w:p w14:paraId="33893330" w14:textId="77777777" w:rsidR="00EB516A" w:rsidRPr="000E09D7" w:rsidRDefault="00EB516A" w:rsidP="000E09D7">
      <w:pPr>
        <w:rPr>
          <w:rFonts w:cs="Times New Roman"/>
          <w:sz w:val="20"/>
          <w:szCs w:val="20"/>
        </w:rPr>
      </w:pPr>
      <w:r w:rsidRPr="000E09D7">
        <w:rPr>
          <w:rFonts w:cs="Times New Roman"/>
          <w:sz w:val="20"/>
          <w:szCs w:val="20"/>
        </w:rPr>
        <w:t>-Interactivity</w:t>
      </w:r>
    </w:p>
    <w:p w14:paraId="317D8AA3" w14:textId="77777777" w:rsidR="00EB516A" w:rsidRPr="000E09D7" w:rsidRDefault="00EB516A" w:rsidP="000E09D7">
      <w:pPr>
        <w:rPr>
          <w:rFonts w:cs="Times New Roman"/>
          <w:sz w:val="20"/>
          <w:szCs w:val="20"/>
        </w:rPr>
      </w:pPr>
      <w:r w:rsidRPr="000E09D7">
        <w:rPr>
          <w:rFonts w:cs="Times New Roman"/>
          <w:sz w:val="20"/>
          <w:szCs w:val="20"/>
        </w:rPr>
        <w:t>Recommendations for mapping cancer</w:t>
      </w:r>
    </w:p>
    <w:p w14:paraId="330A31CE" w14:textId="383C4CA8" w:rsidR="00EB516A" w:rsidRDefault="00EB516A" w:rsidP="000E09D7">
      <w:pPr>
        <w:pStyle w:val="CommentText"/>
      </w:pPr>
      <w:r w:rsidRPr="000E09D7">
        <w:rPr>
          <w:rFonts w:cs="Times New Roman"/>
          <w:sz w:val="24"/>
          <w:szCs w:val="24"/>
        </w:rPr>
        <w:t>Conclusion</w:t>
      </w:r>
    </w:p>
  </w:comment>
  <w:comment w:id="34" w:author="Author" w:initials="A">
    <w:p w14:paraId="750625E5" w14:textId="6E14F192" w:rsidR="00EB516A" w:rsidRDefault="00EB516A">
      <w:pPr>
        <w:pStyle w:val="CommentText"/>
      </w:pPr>
      <w:r>
        <w:rPr>
          <w:rStyle w:val="CommentReference"/>
        </w:rPr>
        <w:annotationRef/>
      </w:r>
      <w:r>
        <w:t>Suggest also noting development of statistical methods and software</w:t>
      </w:r>
    </w:p>
  </w:comment>
  <w:comment w:id="35" w:author="Author" w:initials="A">
    <w:p w14:paraId="2C957C1C" w14:textId="099F405F" w:rsidR="00EB516A" w:rsidRDefault="00EB516A">
      <w:pPr>
        <w:pStyle w:val="CommentText"/>
      </w:pPr>
      <w:r>
        <w:rPr>
          <w:rStyle w:val="CommentReference"/>
        </w:rPr>
        <w:annotationRef/>
      </w:r>
      <w:r>
        <w:t>Give the actual reference</w:t>
      </w:r>
    </w:p>
  </w:comment>
  <w:comment w:id="25" w:author="Author" w:initials="A">
    <w:p w14:paraId="051AFEBE" w14:textId="5560D906" w:rsidR="00EB516A" w:rsidRDefault="00EB516A">
      <w:pPr>
        <w:pStyle w:val="CommentText"/>
      </w:pPr>
      <w:r>
        <w:rPr>
          <w:rStyle w:val="CommentReference"/>
        </w:rPr>
        <w:annotationRef/>
      </w:r>
      <w:r>
        <w:t>Could move to the introduction</w:t>
      </w:r>
    </w:p>
  </w:comment>
  <w:comment w:id="37" w:author="Author" w:initials="A">
    <w:p w14:paraId="3484567D" w14:textId="398AF6C4" w:rsidR="00EB516A" w:rsidRDefault="00EB516A">
      <w:pPr>
        <w:pStyle w:val="CommentText"/>
      </w:pPr>
      <w:r>
        <w:rPr>
          <w:rStyle w:val="CommentReference"/>
        </w:rPr>
        <w:annotationRef/>
      </w:r>
      <w:r>
        <w:t>Suggest including Australian Cancer Atlas</w:t>
      </w:r>
    </w:p>
  </w:comment>
  <w:comment w:id="38" w:author="Author" w:initials="A">
    <w:p w14:paraId="77D6AEF9" w14:textId="77777777" w:rsidR="00EB516A" w:rsidRDefault="00EB516A">
      <w:pPr>
        <w:pStyle w:val="CommentText"/>
      </w:pPr>
      <w:r>
        <w:rPr>
          <w:rStyle w:val="CommentReference"/>
        </w:rPr>
        <w:annotationRef/>
      </w:r>
      <w:r>
        <w:t xml:space="preserve">This table might benefit from an additional column, which gives an example of a cancer map using this measure. </w:t>
      </w:r>
    </w:p>
    <w:p w14:paraId="5C2994F3" w14:textId="77777777" w:rsidR="00EB516A" w:rsidRDefault="00EB516A">
      <w:pPr>
        <w:pStyle w:val="CommentText"/>
      </w:pPr>
    </w:p>
    <w:p w14:paraId="577C68A1" w14:textId="741AF752" w:rsidR="00EB516A" w:rsidRDefault="00EB516A">
      <w:pPr>
        <w:pStyle w:val="CommentText"/>
      </w:pPr>
      <w:r>
        <w:t>Also, some of these measures can be calculated or can be modelled estimates – e.g. SIR. Is there any way of mentioning this – maybe even in the text?</w:t>
      </w:r>
    </w:p>
  </w:comment>
  <w:comment w:id="39" w:author="Author" w:initials="A">
    <w:p w14:paraId="79F77E13" w14:textId="672FBE81" w:rsidR="00EB516A" w:rsidRDefault="00EB516A">
      <w:pPr>
        <w:pStyle w:val="CommentText"/>
      </w:pPr>
      <w:r>
        <w:rPr>
          <w:rStyle w:val="CommentReference"/>
        </w:rPr>
        <w:annotationRef/>
      </w:r>
      <w:r>
        <w:t>Suggest including references for where these measures have been used in practice.</w:t>
      </w:r>
    </w:p>
    <w:p w14:paraId="44D41DD6" w14:textId="77777777" w:rsidR="00EB516A" w:rsidRDefault="00EB516A">
      <w:pPr>
        <w:pStyle w:val="CommentText"/>
      </w:pPr>
    </w:p>
    <w:p w14:paraId="232999D1" w14:textId="0397A2AF" w:rsidR="00EB516A" w:rsidRDefault="00EB516A">
      <w:pPr>
        <w:pStyle w:val="CommentText"/>
      </w:pPr>
      <w:r>
        <w:t xml:space="preserve">Also note somewhere that all the </w:t>
      </w:r>
      <w:proofErr w:type="gramStart"/>
      <w:r>
        <w:t>incidence based</w:t>
      </w:r>
      <w:proofErr w:type="gramEnd"/>
      <w:r>
        <w:t xml:space="preserve"> measures can be used for mortality (</w:t>
      </w:r>
      <w:proofErr w:type="spellStart"/>
      <w:r>
        <w:t>eg</w:t>
      </w:r>
      <w:proofErr w:type="spellEnd"/>
      <w:r>
        <w:t xml:space="preserve"> the SIR is analogous to the SMR)</w:t>
      </w:r>
    </w:p>
  </w:comment>
  <w:comment w:id="40" w:author="Author" w:initials="A">
    <w:p w14:paraId="7C5AEE83" w14:textId="4556E214" w:rsidR="00EB516A" w:rsidRDefault="00EB516A">
      <w:pPr>
        <w:pStyle w:val="CommentText"/>
      </w:pPr>
      <w:r>
        <w:rPr>
          <w:rStyle w:val="CommentReference"/>
        </w:rPr>
        <w:annotationRef/>
      </w:r>
      <w:r>
        <w:t>Un-italicize everything except the ‘</w:t>
      </w:r>
      <w:proofErr w:type="spellStart"/>
      <w:r>
        <w:t>i</w:t>
      </w:r>
      <w:proofErr w:type="spellEnd"/>
      <w:r>
        <w:t>’ subscript. Same for RER below.</w:t>
      </w:r>
    </w:p>
  </w:comment>
  <w:comment w:id="41" w:author="Author" w:initials="A">
    <w:p w14:paraId="00E20139" w14:textId="7C5E7F95" w:rsidR="00EB516A" w:rsidRDefault="00EB516A">
      <w:pPr>
        <w:pStyle w:val="CommentText"/>
      </w:pPr>
      <w:r>
        <w:rPr>
          <w:rStyle w:val="CommentReference"/>
        </w:rPr>
        <w:annotationRef/>
      </w:r>
      <w:r>
        <w:t>Are these crude rates, or age-standardized rates</w:t>
      </w:r>
    </w:p>
  </w:comment>
  <w:comment w:id="46" w:author="Author" w:initials="A">
    <w:p w14:paraId="31CE0265" w14:textId="20769940" w:rsidR="00EB516A" w:rsidRDefault="00EB516A">
      <w:pPr>
        <w:pStyle w:val="CommentText"/>
      </w:pPr>
      <w:r>
        <w:rPr>
          <w:rStyle w:val="CommentReference"/>
        </w:rPr>
        <w:annotationRef/>
      </w:r>
      <w:r>
        <w:t>It is not typical for age-standardized rates to be standardized by region.</w:t>
      </w:r>
    </w:p>
  </w:comment>
  <w:comment w:id="49" w:author="Author" w:initials="A">
    <w:p w14:paraId="7368FDCE" w14:textId="5A282852" w:rsidR="00EB516A" w:rsidRDefault="00EB516A">
      <w:pPr>
        <w:pStyle w:val="CommentText"/>
      </w:pPr>
      <w:r>
        <w:rPr>
          <w:rStyle w:val="CommentReference"/>
        </w:rPr>
        <w:annotationRef/>
      </w:r>
      <w:r>
        <w:t>I’m not sure what this measure refers to, and how it is different to the SIR.</w:t>
      </w:r>
    </w:p>
  </w:comment>
  <w:comment w:id="50" w:author="Author" w:initials="A">
    <w:p w14:paraId="0177B147" w14:textId="1F0883A4" w:rsidR="00EB516A" w:rsidRDefault="00EB516A">
      <w:pPr>
        <w:pStyle w:val="CommentText"/>
      </w:pPr>
      <w:r>
        <w:rPr>
          <w:rStyle w:val="CommentReference"/>
        </w:rPr>
        <w:annotationRef/>
      </w:r>
      <w:r>
        <w:t>Any of the incidence measures are directly applicable to mortality measures also</w:t>
      </w:r>
    </w:p>
  </w:comment>
  <w:comment w:id="53" w:author="Author" w:initials="A">
    <w:p w14:paraId="6769B92A" w14:textId="77777777" w:rsidR="00EB516A" w:rsidRDefault="00EB516A" w:rsidP="000A76CE">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51" w:author="Author" w:initials="A">
    <w:p w14:paraId="50516965" w14:textId="02D2FE0E" w:rsidR="00EB516A" w:rsidRDefault="00EB516A">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57" w:author="Author" w:initials="A">
    <w:p w14:paraId="185D0706" w14:textId="789D795A" w:rsidR="00EB516A" w:rsidRDefault="00EB516A">
      <w:pPr>
        <w:pStyle w:val="CommentText"/>
      </w:pPr>
      <w:r>
        <w:rPr>
          <w:rStyle w:val="CommentReference"/>
        </w:rPr>
        <w:annotationRef/>
      </w:r>
      <w:r>
        <w:t xml:space="preserve">Not sure what this means – it can also refer to the </w:t>
      </w:r>
      <w:proofErr w:type="gramStart"/>
      <w:r>
        <w:t>EHR .</w:t>
      </w:r>
      <w:proofErr w:type="gramEnd"/>
    </w:p>
  </w:comment>
  <w:comment w:id="58" w:author="Author" w:initials="A">
    <w:p w14:paraId="4BC2FD2D" w14:textId="33CA6A99" w:rsidR="00EB516A" w:rsidRDefault="00EB516A">
      <w:pPr>
        <w:pStyle w:val="CommentText"/>
      </w:pPr>
      <w:r>
        <w:rPr>
          <w:rStyle w:val="CommentReference"/>
        </w:rPr>
        <w:annotationRef/>
      </w:r>
      <w:r>
        <w:t>Maybe this row could be removed?</w:t>
      </w:r>
    </w:p>
  </w:comment>
  <w:comment w:id="59" w:author="Author" w:initials="A">
    <w:p w14:paraId="4390F309" w14:textId="68ED0B3D" w:rsidR="00EB516A" w:rsidRDefault="00EB516A">
      <w:pPr>
        <w:pStyle w:val="CommentText"/>
      </w:pPr>
      <w:r>
        <w:rPr>
          <w:rStyle w:val="CommentReference"/>
        </w:rPr>
        <w:annotationRef/>
      </w:r>
      <w:r>
        <w:t>Would suggest not having an equation – it oversimplifies what is a modelled measure.</w:t>
      </w:r>
    </w:p>
  </w:comment>
  <w:comment w:id="71" w:author="Author" w:initials="A">
    <w:p w14:paraId="41D577C6" w14:textId="210D5D82" w:rsidR="00EB516A" w:rsidRDefault="00EB516A">
      <w:pPr>
        <w:pStyle w:val="CommentText"/>
      </w:pPr>
      <w:r>
        <w:rPr>
          <w:rStyle w:val="CommentReference"/>
        </w:rPr>
        <w:annotationRef/>
      </w:r>
      <w:r>
        <w:t xml:space="preserve">Suggest using ‘sex” rather than “gender” throughout the manuscript.  </w:t>
      </w:r>
    </w:p>
  </w:comment>
  <w:comment w:id="76" w:author="Author" w:initials="A">
    <w:p w14:paraId="663C7DC5" w14:textId="7820FE3E" w:rsidR="00EB516A" w:rsidRDefault="00EB516A">
      <w:pPr>
        <w:pStyle w:val="CommentText"/>
      </w:pPr>
      <w:r>
        <w:rPr>
          <w:rStyle w:val="CommentReference"/>
        </w:rPr>
        <w:annotationRef/>
      </w:r>
      <w:r>
        <w:t>This is the wrong reference.</w:t>
      </w:r>
    </w:p>
  </w:comment>
  <w:comment w:id="82" w:author="Author" w:initials="A">
    <w:p w14:paraId="679DE14E" w14:textId="270D4D54" w:rsidR="00EB516A" w:rsidRDefault="00EB516A">
      <w:pPr>
        <w:pStyle w:val="CommentText"/>
      </w:pPr>
      <w:r>
        <w:rPr>
          <w:rStyle w:val="CommentReference"/>
        </w:rPr>
        <w:annotationRef/>
      </w:r>
      <w:r>
        <w:t>Are you referring to area-based characteristics?</w:t>
      </w:r>
    </w:p>
  </w:comment>
  <w:comment w:id="85" w:author="Author" w:initials="A">
    <w:p w14:paraId="1BF814BB" w14:textId="17701FAA" w:rsidR="00EB516A" w:rsidRDefault="00EB516A">
      <w:pPr>
        <w:pStyle w:val="CommentText"/>
      </w:pPr>
      <w:r>
        <w:rPr>
          <w:rStyle w:val="CommentReference"/>
        </w:rPr>
        <w:annotationRef/>
      </w:r>
      <w:r>
        <w:t>Are there any? If so, give refs somewhere here.</w:t>
      </w:r>
    </w:p>
  </w:comment>
  <w:comment w:id="90" w:author="Author" w:initials="A">
    <w:p w14:paraId="1ACBD726" w14:textId="46FCE2E7" w:rsidR="00EB516A" w:rsidRDefault="00EB516A">
      <w:pPr>
        <w:pStyle w:val="CommentText"/>
      </w:pPr>
      <w:r>
        <w:rPr>
          <w:rStyle w:val="CommentReference"/>
        </w:rPr>
        <w:annotationRef/>
      </w:r>
      <w:r>
        <w:t xml:space="preserve">These are very different terms, so ideally should not have the same abbreviation. </w:t>
      </w:r>
    </w:p>
  </w:comment>
  <w:comment w:id="91" w:author="Author" w:initials="A">
    <w:p w14:paraId="6E999D4B" w14:textId="3DF31E29" w:rsidR="00EB516A" w:rsidRDefault="00EB516A">
      <w:pPr>
        <w:pStyle w:val="CommentText"/>
      </w:pPr>
      <w:r>
        <w:rPr>
          <w:rStyle w:val="CommentReference"/>
        </w:rPr>
        <w:annotationRef/>
      </w:r>
      <w:r>
        <w:t>Which map?</w:t>
      </w:r>
    </w:p>
  </w:comment>
  <w:comment w:id="95" w:author="Author" w:initials="A">
    <w:p w14:paraId="32D8E064" w14:textId="29EC65DF" w:rsidR="00EB516A" w:rsidRDefault="00EB516A">
      <w:pPr>
        <w:pStyle w:val="CommentText"/>
      </w:pPr>
      <w:r>
        <w:rPr>
          <w:rStyle w:val="CommentReference"/>
        </w:rPr>
        <w:annotationRef/>
      </w:r>
      <w:r>
        <w:t>Can you clarify whether this recommendation holds when using a ratio measure – which has 1 as the average, and then diverging values higher and lower than the average (</w:t>
      </w:r>
      <w:proofErr w:type="spellStart"/>
      <w:r>
        <w:t>eg</w:t>
      </w:r>
      <w:proofErr w:type="spellEnd"/>
      <w:r>
        <w:t xml:space="preserve"> an SIR). </w:t>
      </w:r>
    </w:p>
  </w:comment>
  <w:comment w:id="96" w:author="Author" w:initials="A">
    <w:p w14:paraId="6D0CD69A" w14:textId="7384AE80" w:rsidR="00EB516A" w:rsidRDefault="00EB516A">
      <w:pPr>
        <w:pStyle w:val="CommentText"/>
      </w:pPr>
      <w:r>
        <w:rPr>
          <w:rStyle w:val="CommentReference"/>
        </w:rPr>
        <w:annotationRef/>
      </w:r>
      <w:r>
        <w:t xml:space="preserve">Suggest deleting, or rewording to reflect scientific language. </w:t>
      </w:r>
    </w:p>
  </w:comment>
  <w:comment w:id="99" w:author="Author" w:initials="A">
    <w:p w14:paraId="442747A1" w14:textId="3BF35F59" w:rsidR="00EB516A" w:rsidRDefault="00EB516A">
      <w:pPr>
        <w:pStyle w:val="CommentText"/>
      </w:pPr>
      <w:r>
        <w:rPr>
          <w:rStyle w:val="CommentReference"/>
        </w:rPr>
        <w:annotationRef/>
      </w:r>
      <w:r>
        <w:t>Why are quotes used?</w:t>
      </w:r>
    </w:p>
  </w:comment>
  <w:comment w:id="100" w:author="Author" w:initials="A">
    <w:p w14:paraId="029DAA7C" w14:textId="23F7EAB5" w:rsidR="00EB516A" w:rsidRDefault="00EB516A">
      <w:pPr>
        <w:pStyle w:val="CommentText"/>
      </w:pPr>
      <w:r>
        <w:rPr>
          <w:rStyle w:val="CommentReference"/>
        </w:rPr>
        <w:annotationRef/>
      </w:r>
      <w:r>
        <w:t>Can this sentence be reworded for clarity?</w:t>
      </w:r>
    </w:p>
  </w:comment>
  <w:comment w:id="101" w:author="Author" w:initials="A">
    <w:p w14:paraId="2E5EE12B" w14:textId="623962AA" w:rsidR="00EB516A" w:rsidRDefault="00EB516A">
      <w:pPr>
        <w:pStyle w:val="CommentText"/>
      </w:pPr>
      <w:r>
        <w:rPr>
          <w:rStyle w:val="CommentReference"/>
        </w:rPr>
        <w:annotationRef/>
      </w:r>
      <w:r>
        <w:t>Ensure all these refs are included in the list.</w:t>
      </w:r>
    </w:p>
  </w:comment>
  <w:comment w:id="102" w:author="Author" w:initials="A">
    <w:p w14:paraId="78F3EDBA" w14:textId="1459C748" w:rsidR="00EB516A" w:rsidRDefault="00EB516A">
      <w:pPr>
        <w:pStyle w:val="CommentText"/>
      </w:pPr>
      <w:r>
        <w:rPr>
          <w:rStyle w:val="CommentReference"/>
        </w:rPr>
        <w:annotationRef/>
      </w:r>
      <w:r>
        <w:t xml:space="preserve">The information in Figure 2 and Table 3 are </w:t>
      </w:r>
      <w:proofErr w:type="gramStart"/>
      <w:r>
        <w:t>complementary, and</w:t>
      </w:r>
      <w:proofErr w:type="gramEnd"/>
      <w:r>
        <w:t xml:space="preserve"> would be better to be combined. </w:t>
      </w:r>
    </w:p>
  </w:comment>
  <w:comment w:id="103" w:author="Author" w:initials="A">
    <w:p w14:paraId="11841442" w14:textId="274D22C5" w:rsidR="00EB516A" w:rsidRDefault="00EB516A">
      <w:pPr>
        <w:pStyle w:val="CommentText"/>
      </w:pPr>
      <w:r>
        <w:rPr>
          <w:rStyle w:val="CommentReference"/>
        </w:rPr>
        <w:annotationRef/>
      </w:r>
      <w:r>
        <w:t xml:space="preserve">Needs to be defined. </w:t>
      </w:r>
    </w:p>
  </w:comment>
  <w:comment w:id="104" w:author="Author" w:initials="A">
    <w:p w14:paraId="533ED7FE" w14:textId="6EE63B76" w:rsidR="00EB516A" w:rsidRDefault="00EB516A">
      <w:pPr>
        <w:pStyle w:val="CommentText"/>
      </w:pPr>
      <w:r>
        <w:rPr>
          <w:rStyle w:val="CommentReference"/>
        </w:rPr>
        <w:annotationRef/>
      </w:r>
      <w:r>
        <w:t xml:space="preserve">This text could be moved to the main text / methods. </w:t>
      </w:r>
    </w:p>
  </w:comment>
  <w:comment w:id="106" w:author="Author" w:initials="A">
    <w:p w14:paraId="32B74D59" w14:textId="707915B9" w:rsidR="00EB516A" w:rsidRDefault="00EB516A">
      <w:pPr>
        <w:pStyle w:val="CommentText"/>
      </w:pPr>
      <w:r>
        <w:rPr>
          <w:rStyle w:val="CommentReference"/>
        </w:rPr>
        <w:annotationRef/>
      </w:r>
      <w:r>
        <w:t xml:space="preserve">Please incorporate into section 4.1 (and delete here). </w:t>
      </w:r>
    </w:p>
  </w:comment>
  <w:comment w:id="109" w:author="Author" w:initials="A">
    <w:p w14:paraId="7043571C" w14:textId="76D46892" w:rsidR="00EB516A" w:rsidRDefault="00EB516A">
      <w:pPr>
        <w:pStyle w:val="CommentText"/>
      </w:pPr>
      <w:r>
        <w:rPr>
          <w:rStyle w:val="CommentReference"/>
        </w:rPr>
        <w:annotationRef/>
      </w:r>
      <w:r>
        <w:t xml:space="preserve">Please correct grammar. </w:t>
      </w:r>
    </w:p>
  </w:comment>
  <w:comment w:id="111" w:author="Author" w:initials="A">
    <w:p w14:paraId="4DBC8D4B" w14:textId="47273C48" w:rsidR="00EB516A" w:rsidRDefault="00EB516A">
      <w:pPr>
        <w:pStyle w:val="CommentText"/>
      </w:pPr>
      <w:r>
        <w:rPr>
          <w:rStyle w:val="CommentReference"/>
        </w:rPr>
        <w:annotationRef/>
      </w:r>
      <w:r>
        <w:t>Please clarify and/or correct grammar.</w:t>
      </w:r>
    </w:p>
  </w:comment>
  <w:comment w:id="113" w:author="Author" w:initials="A">
    <w:p w14:paraId="47407457" w14:textId="732B442F" w:rsidR="00EB516A" w:rsidRDefault="00EB516A">
      <w:pPr>
        <w:pStyle w:val="CommentText"/>
      </w:pPr>
      <w:r>
        <w:rPr>
          <w:rStyle w:val="CommentReference"/>
        </w:rPr>
        <w:annotationRef/>
      </w:r>
      <w:r>
        <w:t>Is it possible to include an example image?</w:t>
      </w:r>
    </w:p>
  </w:comment>
  <w:comment w:id="121" w:author="Author" w:initials="A">
    <w:p w14:paraId="4FA61CF8" w14:textId="171FA227" w:rsidR="00EB516A" w:rsidRDefault="00EB516A">
      <w:pPr>
        <w:pStyle w:val="CommentText"/>
      </w:pPr>
      <w:r>
        <w:rPr>
          <w:rStyle w:val="CommentReference"/>
        </w:rPr>
        <w:annotationRef/>
      </w:r>
      <w:r>
        <w:t>Could you show an example?</w:t>
      </w:r>
    </w:p>
  </w:comment>
  <w:comment w:id="122" w:author="Author" w:initials="A">
    <w:p w14:paraId="339C6A5E" w14:textId="6B6ED887" w:rsidR="00EB516A" w:rsidRDefault="00EB516A">
      <w:pPr>
        <w:pStyle w:val="CommentText"/>
      </w:pPr>
      <w:r>
        <w:rPr>
          <w:rStyle w:val="CommentReference"/>
        </w:rPr>
        <w:annotationRef/>
      </w:r>
      <w:r>
        <w:t>This is a subjective comment – maybe “a very large amount of white space”?</w:t>
      </w:r>
    </w:p>
  </w:comment>
  <w:comment w:id="124" w:author="Author" w:initials="A">
    <w:p w14:paraId="1675AA2F" w14:textId="4F9C203A" w:rsidR="00EB516A" w:rsidRDefault="00EB516A">
      <w:pPr>
        <w:pStyle w:val="CommentText"/>
      </w:pPr>
      <w:r>
        <w:rPr>
          <w:rStyle w:val="CommentReference"/>
        </w:rPr>
        <w:annotationRef/>
      </w:r>
      <w:r>
        <w:t>Include in this manuscript?</w:t>
      </w:r>
    </w:p>
  </w:comment>
  <w:comment w:id="125" w:author="Author" w:initials="A">
    <w:p w14:paraId="03DC0053" w14:textId="250CFED6" w:rsidR="00EB516A" w:rsidRDefault="00EB516A">
      <w:pPr>
        <w:pStyle w:val="CommentText"/>
      </w:pPr>
      <w:r>
        <w:rPr>
          <w:rStyle w:val="CommentReference"/>
        </w:rPr>
        <w:annotationRef/>
      </w:r>
      <w:r>
        <w:t>How is this relevant to Table 3?</w:t>
      </w:r>
    </w:p>
  </w:comment>
  <w:comment w:id="126" w:author="Author" w:initials="A">
    <w:p w14:paraId="44680400" w14:textId="57B2F616" w:rsidR="00EB516A" w:rsidRDefault="00EB516A">
      <w:pPr>
        <w:pStyle w:val="CommentText"/>
      </w:pPr>
      <w:r>
        <w:rPr>
          <w:rStyle w:val="CommentReference"/>
        </w:rPr>
        <w:annotationRef/>
      </w:r>
      <w:r>
        <w:t xml:space="preserve">Can you </w:t>
      </w:r>
      <w:proofErr w:type="spellStart"/>
      <w:r>
        <w:t>summarise</w:t>
      </w:r>
      <w:proofErr w:type="spellEnd"/>
      <w:r>
        <w:t xml:space="preserve"> these here?</w:t>
      </w:r>
    </w:p>
  </w:comment>
  <w:comment w:id="127" w:author="Author" w:initials="A">
    <w:p w14:paraId="338D28E3" w14:textId="33C41164" w:rsidR="00EB516A" w:rsidRDefault="00EB516A">
      <w:pPr>
        <w:pStyle w:val="CommentText"/>
      </w:pPr>
      <w:r>
        <w:rPr>
          <w:rStyle w:val="CommentReference"/>
        </w:rPr>
        <w:annotationRef/>
      </w:r>
      <w:r>
        <w:t xml:space="preserve">Not clear what “sometimes” means. </w:t>
      </w:r>
    </w:p>
  </w:comment>
  <w:comment w:id="136" w:author="Author" w:initials="A">
    <w:p w14:paraId="221A8277" w14:textId="77777777" w:rsidR="00EB516A" w:rsidRPr="005D3B2E" w:rsidRDefault="00EB516A" w:rsidP="005D3B2E">
      <w:pPr>
        <w:pStyle w:val="CommentText"/>
        <w:rPr>
          <w:rFonts w:cs="Times New Roman"/>
        </w:rPr>
      </w:pPr>
      <w:r>
        <w:rPr>
          <w:rStyle w:val="CommentReference"/>
        </w:rPr>
        <w:annotationRef/>
      </w:r>
      <w:r w:rsidRPr="005D3B2E">
        <w:rPr>
          <w:rFonts w:cs="Times New Roman"/>
        </w:rPr>
        <w:t xml:space="preserve">Suggest either a separate recommendations section or very clearly laying out the recommendations here. Do you recommend always (and only) using alternative </w:t>
      </w:r>
      <w:proofErr w:type="spellStart"/>
      <w:r w:rsidRPr="005D3B2E">
        <w:rPr>
          <w:rFonts w:cs="Times New Roman"/>
        </w:rPr>
        <w:t>visualisations</w:t>
      </w:r>
      <w:proofErr w:type="spellEnd"/>
      <w:r w:rsidRPr="005D3B2E">
        <w:rPr>
          <w:rFonts w:cs="Times New Roman"/>
        </w:rPr>
        <w:t xml:space="preserve">, regardless of the audience, or are you suggesting supplying multiple forms of </w:t>
      </w:r>
      <w:proofErr w:type="spellStart"/>
      <w:r w:rsidRPr="005D3B2E">
        <w:rPr>
          <w:rFonts w:cs="Times New Roman"/>
        </w:rPr>
        <w:t>visualisations</w:t>
      </w:r>
      <w:proofErr w:type="spellEnd"/>
      <w:r w:rsidRPr="005D3B2E">
        <w:rPr>
          <w:rFonts w:cs="Times New Roman"/>
        </w:rPr>
        <w:t>? Does your recommendation differ depending on the country/data? Ensure your final recommendations are clearly reflected in your abstract wording also.</w:t>
      </w:r>
    </w:p>
    <w:p w14:paraId="06D27DBE" w14:textId="6E0BD98F" w:rsidR="00EB516A" w:rsidRDefault="00EB516A" w:rsidP="005D3B2E">
      <w:pPr>
        <w:pStyle w:val="CommentText"/>
      </w:pPr>
      <w:r w:rsidRPr="005D3B2E">
        <w:rPr>
          <w:rFonts w:cs="Times New Roman"/>
          <w:sz w:val="16"/>
          <w:szCs w:val="16"/>
        </w:rPr>
        <w:annotationRef/>
      </w:r>
    </w:p>
  </w:comment>
  <w:comment w:id="138" w:author="Author" w:initials="A">
    <w:p w14:paraId="27A7392F" w14:textId="3BE166F8" w:rsidR="00EB516A" w:rsidRDefault="00EB516A">
      <w:pPr>
        <w:pStyle w:val="CommentText"/>
      </w:pPr>
      <w:r>
        <w:rPr>
          <w:rStyle w:val="CommentReference"/>
        </w:rPr>
        <w:annotationRef/>
      </w:r>
      <w:r>
        <w:t>Crude or age standardized?</w:t>
      </w:r>
    </w:p>
  </w:comment>
  <w:comment w:id="137" w:author="Author" w:initials="A">
    <w:p w14:paraId="7F63C94C" w14:textId="56DAEC47" w:rsidR="00EB516A" w:rsidRDefault="00EB516A">
      <w:pPr>
        <w:pStyle w:val="CommentText"/>
      </w:pPr>
      <w:r>
        <w:rPr>
          <w:rStyle w:val="CommentReference"/>
        </w:rPr>
        <w:annotationRef/>
      </w:r>
      <w:r>
        <w:t>Isn’t the most ‘basic’ the number of cancers?</w:t>
      </w:r>
    </w:p>
  </w:comment>
  <w:comment w:id="139" w:author="Author" w:initials="A">
    <w:p w14:paraId="51380BB7" w14:textId="21CCEC1F" w:rsidR="00EB516A" w:rsidRDefault="00EB516A">
      <w:pPr>
        <w:pStyle w:val="CommentText"/>
      </w:pPr>
      <w:r>
        <w:rPr>
          <w:rStyle w:val="CommentReference"/>
        </w:rPr>
        <w:annotationRef/>
      </w:r>
      <w:r>
        <w:t xml:space="preserve">I would suggest replacing this section with a discussion of relative versus absolute measures.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A34D43" w15:done="0"/>
  <w15:commentEx w15:paraId="0576974C" w15:done="0"/>
  <w15:commentEx w15:paraId="1E2D4072" w15:done="0"/>
  <w15:commentEx w15:paraId="6192D412" w15:done="0"/>
  <w15:commentEx w15:paraId="1A983AAA" w15:done="0"/>
  <w15:commentEx w15:paraId="330A31CE" w15:done="0"/>
  <w15:commentEx w15:paraId="750625E5" w15:done="0"/>
  <w15:commentEx w15:paraId="2C957C1C" w15:done="0"/>
  <w15:commentEx w15:paraId="051AFEBE" w15:done="0"/>
  <w15:commentEx w15:paraId="3484567D" w15:done="0"/>
  <w15:commentEx w15:paraId="577C68A1" w15:done="0"/>
  <w15:commentEx w15:paraId="232999D1" w15:done="0"/>
  <w15:commentEx w15:paraId="7C5AEE83" w15:done="0"/>
  <w15:commentEx w15:paraId="00E20139" w15:done="0"/>
  <w15:commentEx w15:paraId="31CE0265" w15:done="0"/>
  <w15:commentEx w15:paraId="7368FDCE" w15:done="0"/>
  <w15:commentEx w15:paraId="0177B147" w15:done="0"/>
  <w15:commentEx w15:paraId="6769B92A" w15:done="0"/>
  <w15:commentEx w15:paraId="50516965" w15:done="0"/>
  <w15:commentEx w15:paraId="185D0706" w15:done="0"/>
  <w15:commentEx w15:paraId="4BC2FD2D" w15:paraIdParent="185D0706" w15:done="0"/>
  <w15:commentEx w15:paraId="4390F309" w15:done="0"/>
  <w15:commentEx w15:paraId="41D577C6" w15:done="0"/>
  <w15:commentEx w15:paraId="663C7DC5" w15:done="0"/>
  <w15:commentEx w15:paraId="679DE14E" w15:done="0"/>
  <w15:commentEx w15:paraId="1BF814BB" w15:done="0"/>
  <w15:commentEx w15:paraId="1ACBD726" w15:done="0"/>
  <w15:commentEx w15:paraId="6E999D4B" w15:done="0"/>
  <w15:commentEx w15:paraId="32D8E064" w15:done="0"/>
  <w15:commentEx w15:paraId="6D0CD69A" w15:done="0"/>
  <w15:commentEx w15:paraId="442747A1" w15:done="0"/>
  <w15:commentEx w15:paraId="029DAA7C" w15:done="0"/>
  <w15:commentEx w15:paraId="2E5EE12B" w15:done="0"/>
  <w15:commentEx w15:paraId="78F3EDBA" w15:done="0"/>
  <w15:commentEx w15:paraId="11841442" w15:done="0"/>
  <w15:commentEx w15:paraId="533ED7FE" w15:done="0"/>
  <w15:commentEx w15:paraId="32B74D59" w15:done="0"/>
  <w15:commentEx w15:paraId="7043571C" w15:done="0"/>
  <w15:commentEx w15:paraId="4DBC8D4B" w15:done="0"/>
  <w15:commentEx w15:paraId="47407457" w15:done="0"/>
  <w15:commentEx w15:paraId="4FA61CF8" w15:done="0"/>
  <w15:commentEx w15:paraId="339C6A5E" w15:done="0"/>
  <w15:commentEx w15:paraId="1675AA2F" w15:done="0"/>
  <w15:commentEx w15:paraId="03DC0053" w15:done="0"/>
  <w15:commentEx w15:paraId="44680400" w15:done="0"/>
  <w15:commentEx w15:paraId="338D28E3" w15:done="0"/>
  <w15:commentEx w15:paraId="06D27DBE" w15:done="0"/>
  <w15:commentEx w15:paraId="27A7392F" w15:done="0"/>
  <w15:commentEx w15:paraId="7F63C94C" w15:done="0"/>
  <w15:commentEx w15:paraId="51380B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A34D43" w16cid:durableId="21C173C8"/>
  <w16cid:commentId w16cid:paraId="0576974C" w16cid:durableId="21BDBAC7"/>
  <w16cid:commentId w16cid:paraId="1E2D4072" w16cid:durableId="21BDBAFF"/>
  <w16cid:commentId w16cid:paraId="6192D412" w16cid:durableId="21C2DE67"/>
  <w16cid:commentId w16cid:paraId="1A983AAA" w16cid:durableId="21BDB697"/>
  <w16cid:commentId w16cid:paraId="330A31CE" w16cid:durableId="21C182EB"/>
  <w16cid:commentId w16cid:paraId="750625E5" w16cid:durableId="21BDBB4B"/>
  <w16cid:commentId w16cid:paraId="2C957C1C" w16cid:durableId="21C1765D"/>
  <w16cid:commentId w16cid:paraId="051AFEBE" w16cid:durableId="21C2E09D"/>
  <w16cid:commentId w16cid:paraId="3484567D" w16cid:durableId="21BDBB6F"/>
  <w16cid:commentId w16cid:paraId="577C68A1" w16cid:durableId="21C176C7"/>
  <w16cid:commentId w16cid:paraId="232999D1" w16cid:durableId="21BDBB87"/>
  <w16cid:commentId w16cid:paraId="7C5AEE83" w16cid:durableId="21C177CF"/>
  <w16cid:commentId w16cid:paraId="00E20139" w16cid:durableId="21BDC202"/>
  <w16cid:commentId w16cid:paraId="31CE0265" w16cid:durableId="21BDC1E0"/>
  <w16cid:commentId w16cid:paraId="7368FDCE" w16cid:durableId="21BDC270"/>
  <w16cid:commentId w16cid:paraId="0177B147" w16cid:durableId="21C17729"/>
  <w16cid:commentId w16cid:paraId="6769B92A" w16cid:durableId="21C2D5FF"/>
  <w16cid:commentId w16cid:paraId="50516965" w16cid:durableId="21BDC217"/>
  <w16cid:commentId w16cid:paraId="185D0706" w16cid:durableId="21BDBC54"/>
  <w16cid:commentId w16cid:paraId="4BC2FD2D" w16cid:durableId="21C181CE"/>
  <w16cid:commentId w16cid:paraId="4390F309" w16cid:durableId="21C2D647"/>
  <w16cid:commentId w16cid:paraId="41D577C6" w16cid:durableId="21BDC308"/>
  <w16cid:commentId w16cid:paraId="663C7DC5" w16cid:durableId="21C17A34"/>
  <w16cid:commentId w16cid:paraId="679DE14E" w16cid:durableId="21BDC3BB"/>
  <w16cid:commentId w16cid:paraId="1BF814BB" w16cid:durableId="21C17BA7"/>
  <w16cid:commentId w16cid:paraId="1ACBD726" w16cid:durableId="21BDC537"/>
  <w16cid:commentId w16cid:paraId="6E999D4B" w16cid:durableId="21BDC558"/>
  <w16cid:commentId w16cid:paraId="32D8E064" w16cid:durableId="21BDC574"/>
  <w16cid:commentId w16cid:paraId="6D0CD69A" w16cid:durableId="21BDC5C2"/>
  <w16cid:commentId w16cid:paraId="442747A1" w16cid:durableId="21BDC5EB"/>
  <w16cid:commentId w16cid:paraId="029DAA7C" w16cid:durableId="21BDC6FA"/>
  <w16cid:commentId w16cid:paraId="2E5EE12B" w16cid:durableId="21C17D7F"/>
  <w16cid:commentId w16cid:paraId="78F3EDBA" w16cid:durableId="21BDC70F"/>
  <w16cid:commentId w16cid:paraId="11841442" w16cid:durableId="21BDC753"/>
  <w16cid:commentId w16cid:paraId="533ED7FE" w16cid:durableId="21BDC737"/>
  <w16cid:commentId w16cid:paraId="32B74D59" w16cid:durableId="21BDC769"/>
  <w16cid:commentId w16cid:paraId="7043571C" w16cid:durableId="21BDC77C"/>
  <w16cid:commentId w16cid:paraId="4DBC8D4B" w16cid:durableId="21BDC797"/>
  <w16cid:commentId w16cid:paraId="47407457" w16cid:durableId="21BDC7AB"/>
  <w16cid:commentId w16cid:paraId="4FA61CF8" w16cid:durableId="21BDC7DD"/>
  <w16cid:commentId w16cid:paraId="339C6A5E" w16cid:durableId="21BDC7ED"/>
  <w16cid:commentId w16cid:paraId="1675AA2F" w16cid:durableId="21BDC807"/>
  <w16cid:commentId w16cid:paraId="03DC0053" w16cid:durableId="21BDC82A"/>
  <w16cid:commentId w16cid:paraId="44680400" w16cid:durableId="21C17F72"/>
  <w16cid:commentId w16cid:paraId="338D28E3" w16cid:durableId="21BDC81B"/>
  <w16cid:commentId w16cid:paraId="06D27DBE" w16cid:durableId="21C2DFB2"/>
  <w16cid:commentId w16cid:paraId="27A7392F" w16cid:durableId="21BDC89C"/>
  <w16cid:commentId w16cid:paraId="7F63C94C" w16cid:durableId="21BDC881"/>
  <w16cid:commentId w16cid:paraId="51380BB7" w16cid:durableId="21BDC8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1A424" w14:textId="77777777" w:rsidR="00842003" w:rsidRDefault="00842003">
      <w:pPr>
        <w:spacing w:after="0"/>
      </w:pPr>
      <w:r>
        <w:separator/>
      </w:r>
    </w:p>
  </w:endnote>
  <w:endnote w:type="continuationSeparator" w:id="0">
    <w:p w14:paraId="582D7D67" w14:textId="77777777" w:rsidR="00842003" w:rsidRDefault="008420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394C8" w14:textId="77777777" w:rsidR="00842003" w:rsidRDefault="00842003">
      <w:r>
        <w:separator/>
      </w:r>
    </w:p>
  </w:footnote>
  <w:footnote w:type="continuationSeparator" w:id="0">
    <w:p w14:paraId="17969929" w14:textId="77777777" w:rsidR="00842003" w:rsidRDefault="008420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11D680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0BCC0B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wNbYwsDAwMzExNDZX0lEKTi0uzszPAykwrAUAbrRb0iwAAAA="/>
  </w:docVars>
  <w:rsids>
    <w:rsidRoot w:val="00590D07"/>
    <w:rsid w:val="00011C8B"/>
    <w:rsid w:val="00047D3F"/>
    <w:rsid w:val="000A76CE"/>
    <w:rsid w:val="000E09D7"/>
    <w:rsid w:val="001D7C55"/>
    <w:rsid w:val="00443A96"/>
    <w:rsid w:val="004E29B3"/>
    <w:rsid w:val="005001C2"/>
    <w:rsid w:val="0058116C"/>
    <w:rsid w:val="00590D07"/>
    <w:rsid w:val="00596373"/>
    <w:rsid w:val="005D3B2E"/>
    <w:rsid w:val="00601546"/>
    <w:rsid w:val="006552D6"/>
    <w:rsid w:val="0072741E"/>
    <w:rsid w:val="00784D58"/>
    <w:rsid w:val="007C70C3"/>
    <w:rsid w:val="007D1E18"/>
    <w:rsid w:val="007E342E"/>
    <w:rsid w:val="00842003"/>
    <w:rsid w:val="0086756E"/>
    <w:rsid w:val="008C31AC"/>
    <w:rsid w:val="008D6863"/>
    <w:rsid w:val="00AB6C00"/>
    <w:rsid w:val="00B84D69"/>
    <w:rsid w:val="00B86B75"/>
    <w:rsid w:val="00BC207B"/>
    <w:rsid w:val="00BC48D5"/>
    <w:rsid w:val="00C36279"/>
    <w:rsid w:val="00D3515E"/>
    <w:rsid w:val="00DE19F1"/>
    <w:rsid w:val="00E315A3"/>
    <w:rsid w:val="00EB516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35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6552D6"/>
    <w:rPr>
      <w:sz w:val="16"/>
      <w:szCs w:val="16"/>
    </w:rPr>
  </w:style>
  <w:style w:type="paragraph" w:styleId="CommentText">
    <w:name w:val="annotation text"/>
    <w:basedOn w:val="Normal"/>
    <w:link w:val="CommentTextChar"/>
    <w:unhideWhenUsed/>
    <w:rsid w:val="006552D6"/>
    <w:rPr>
      <w:sz w:val="20"/>
      <w:szCs w:val="20"/>
    </w:rPr>
  </w:style>
  <w:style w:type="character" w:customStyle="1" w:styleId="CommentTextChar">
    <w:name w:val="Comment Text Char"/>
    <w:basedOn w:val="DefaultParagraphFont"/>
    <w:link w:val="CommentText"/>
    <w:rsid w:val="006552D6"/>
    <w:rPr>
      <w:sz w:val="20"/>
      <w:szCs w:val="20"/>
    </w:rPr>
  </w:style>
  <w:style w:type="paragraph" w:styleId="CommentSubject">
    <w:name w:val="annotation subject"/>
    <w:basedOn w:val="CommentText"/>
    <w:next w:val="CommentText"/>
    <w:link w:val="CommentSubjectChar"/>
    <w:semiHidden/>
    <w:unhideWhenUsed/>
    <w:rsid w:val="006552D6"/>
    <w:rPr>
      <w:b/>
      <w:bCs/>
    </w:rPr>
  </w:style>
  <w:style w:type="character" w:customStyle="1" w:styleId="CommentSubjectChar">
    <w:name w:val="Comment Subject Char"/>
    <w:basedOn w:val="CommentTextChar"/>
    <w:link w:val="CommentSubject"/>
    <w:semiHidden/>
    <w:rsid w:val="006552D6"/>
    <w:rPr>
      <w:b/>
      <w:bCs/>
      <w:sz w:val="20"/>
      <w:szCs w:val="20"/>
    </w:rPr>
  </w:style>
  <w:style w:type="paragraph" w:styleId="BalloonText">
    <w:name w:val="Balloon Text"/>
    <w:basedOn w:val="Normal"/>
    <w:link w:val="BalloonTextChar"/>
    <w:semiHidden/>
    <w:unhideWhenUsed/>
    <w:rsid w:val="006552D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2D6"/>
    <w:rPr>
      <w:rFonts w:ascii="Segoe UI" w:hAnsi="Segoe UI" w:cs="Segoe UI"/>
      <w:sz w:val="18"/>
      <w:szCs w:val="18"/>
    </w:rPr>
  </w:style>
  <w:style w:type="paragraph" w:styleId="Header">
    <w:name w:val="header"/>
    <w:basedOn w:val="Normal"/>
    <w:link w:val="HeaderChar"/>
    <w:unhideWhenUsed/>
    <w:rsid w:val="00D3515E"/>
    <w:pPr>
      <w:tabs>
        <w:tab w:val="center" w:pos="4513"/>
        <w:tab w:val="right" w:pos="9026"/>
      </w:tabs>
      <w:spacing w:after="0"/>
    </w:pPr>
  </w:style>
  <w:style w:type="character" w:customStyle="1" w:styleId="HeaderChar">
    <w:name w:val="Header Char"/>
    <w:basedOn w:val="DefaultParagraphFont"/>
    <w:link w:val="Header"/>
    <w:rsid w:val="00D3515E"/>
  </w:style>
  <w:style w:type="paragraph" w:styleId="Footer">
    <w:name w:val="footer"/>
    <w:basedOn w:val="Normal"/>
    <w:link w:val="FooterChar"/>
    <w:unhideWhenUsed/>
    <w:rsid w:val="00D3515E"/>
    <w:pPr>
      <w:tabs>
        <w:tab w:val="center" w:pos="4513"/>
        <w:tab w:val="right" w:pos="9026"/>
      </w:tabs>
      <w:spacing w:after="0"/>
    </w:pPr>
  </w:style>
  <w:style w:type="character" w:customStyle="1" w:styleId="FooterChar">
    <w:name w:val="Footer Char"/>
    <w:basedOn w:val="DefaultParagraphFont"/>
    <w:link w:val="Footer"/>
    <w:rsid w:val="00D351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cerqld.org.au/research/cancer-registries/queensland-cancer-registry/" TargetMode="External"/><Relationship Id="rId18" Type="http://schemas.openxmlformats.org/officeDocument/2006/relationships/image" Target="media/image2.png"/><Relationship Id="rId26" Type="http://schemas.openxmlformats.org/officeDocument/2006/relationships/hyperlink" Target="http://globalcancermap.com/" TargetMode="External"/><Relationship Id="rId39" Type="http://schemas.openxmlformats.org/officeDocument/2006/relationships/hyperlink" Target="http://elpais.com/elpais/2014/10/06/media/1412612722_141933.html" TargetMode="External"/><Relationship Id="rId21" Type="http://schemas.openxmlformats.org/officeDocument/2006/relationships/hyperlink" Target="https://atlas.cancer.org.au/app/tour/lungcancer" TargetMode="External"/><Relationship Id="rId34" Type="http://schemas.openxmlformats.org/officeDocument/2006/relationships/hyperlink" Target="http://www.envhealthatlas.co.uk/eha/Breast/" TargetMode="External"/><Relationship Id="rId42" Type="http://schemas.openxmlformats.org/officeDocument/2006/relationships/hyperlink" Target="https://www.abs.gov.au/websitedbs/D3310114.nsf/home/Australian+Statistical+Geography+Standard+(ASGS)" TargetMode="External"/><Relationship Id="rId47" Type="http://schemas.openxmlformats.org/officeDocument/2006/relationships/hyperlink" Target="https://doi.org/10.1191/0309132505ph540pr" TargetMode="External"/><Relationship Id="rId50" Type="http://schemas.openxmlformats.org/officeDocument/2006/relationships/hyperlink" Target="https://atlas.cancer.org.au" TargetMode="External"/><Relationship Id="rId55" Type="http://schemas.openxmlformats.org/officeDocument/2006/relationships/hyperlink" Target="https://CRAN.R-project.org/package=cowplot" TargetMode="External"/><Relationship Id="rId7" Type="http://schemas.openxmlformats.org/officeDocument/2006/relationships/comments" Target="comments.xml"/><Relationship Id="rId12" Type="http://schemas.openxmlformats.org/officeDocument/2006/relationships/hyperlink" Target="https://www.iarc.fr/" TargetMode="External"/><Relationship Id="rId17" Type="http://schemas.openxmlformats.org/officeDocument/2006/relationships/hyperlink" Target="https://www.pogo.ca/research-data/pogonis-childhood-cancer-database/data-requests/" TargetMode="External"/><Relationship Id="rId25" Type="http://schemas.openxmlformats.org/officeDocument/2006/relationships/hyperlink" Target="http://canceratlas.cancer.org/data/" TargetMode="External"/><Relationship Id="rId33" Type="http://schemas.openxmlformats.org/officeDocument/2006/relationships/hyperlink" Target="https://doi.org/https://dx.doi.org/10.1093/acprof:oso/9780198515326.003.0012" TargetMode="External"/><Relationship Id="rId38" Type="http://schemas.openxmlformats.org/officeDocument/2006/relationships/hyperlink" Target="http://www.cdc.gov/cancer/dataviz" TargetMode="External"/><Relationship Id="rId46" Type="http://schemas.openxmlformats.org/officeDocument/2006/relationships/hyperlink" Target="https://programmingdesignsystems.com/"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lpais.com/elpais/2014/10/06/media/1412612722_141933.html" TargetMode="External"/><Relationship Id="rId20" Type="http://schemas.openxmlformats.org/officeDocument/2006/relationships/image" Target="media/image4.png"/><Relationship Id="rId29" Type="http://schemas.openxmlformats.org/officeDocument/2006/relationships/hyperlink" Target="http://www.geeitema.org/AtlasET/atlas.jsp?causa=e27MEPOC" TargetMode="External"/><Relationship Id="rId41" Type="http://schemas.openxmlformats.org/officeDocument/2006/relationships/hyperlink" Target="https://doi.org/10.5204/thesis.eprints.130786" TargetMode="External"/><Relationship Id="rId54" Type="http://schemas.openxmlformats.org/officeDocument/2006/relationships/hyperlink" Target="https://CRAN.R-project.org/package=p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nvhealthatlas.co.uk/homepage/" TargetMode="External"/><Relationship Id="rId24" Type="http://schemas.openxmlformats.org/officeDocument/2006/relationships/hyperlink" Target="http://www.bowelcanceratlas.org/" TargetMode="External"/><Relationship Id="rId32" Type="http://schemas.openxmlformats.org/officeDocument/2006/relationships/hyperlink" Target="https://alsino.io/static/papers/BeyondChoropleths_AlsinoSkowronnek.pdf" TargetMode="External"/><Relationship Id="rId37" Type="http://schemas.openxmlformats.org/officeDocument/2006/relationships/hyperlink" Target="http://www.bowelcanceratlas.org/" TargetMode="External"/><Relationship Id="rId40" Type="http://schemas.openxmlformats.org/officeDocument/2006/relationships/hyperlink" Target="https://www.pogo.ca/wp-content/uploads/2015/02/POGO_CC-Atlas-3-Incidence_Feb-2015.pdf" TargetMode="External"/><Relationship Id="rId45" Type="http://schemas.openxmlformats.org/officeDocument/2006/relationships/hyperlink" Target="https://bids.github.io/colormap/" TargetMode="External"/><Relationship Id="rId53" Type="http://schemas.openxmlformats.org/officeDocument/2006/relationships/hyperlink" Target="https://CRAN.R-project.org/package=ggthemes" TargetMode="External"/><Relationship Id="rId58" Type="http://schemas.openxmlformats.org/officeDocument/2006/relationships/hyperlink" Target="https://CRAN.R-project.org/package=sugarbag" TargetMode="External"/><Relationship Id="rId5" Type="http://schemas.openxmlformats.org/officeDocument/2006/relationships/footnotes" Target="footnotes.xml"/><Relationship Id="rId15" Type="http://schemas.openxmlformats.org/officeDocument/2006/relationships/hyperlink" Target="https://www.cdc.gov/" TargetMode="External"/><Relationship Id="rId23" Type="http://schemas.openxmlformats.org/officeDocument/2006/relationships/hyperlink" Target="http://globocan.iarc.fr/Pages/Map.aspx" TargetMode="External"/><Relationship Id="rId28" Type="http://schemas.openxmlformats.org/officeDocument/2006/relationships/image" Target="media/image6.png"/><Relationship Id="rId36" Type="http://schemas.openxmlformats.org/officeDocument/2006/relationships/hyperlink" Target="https://cancerqld.org.au/research/queensland-cancer-statistics/queensland-cancer-atlas/" TargetMode="External"/><Relationship Id="rId49" Type="http://schemas.openxmlformats.org/officeDocument/2006/relationships/hyperlink" Target="https://youtu.be/21ZWDrTukEs" TargetMode="External"/><Relationship Id="rId57" Type="http://schemas.openxmlformats.org/officeDocument/2006/relationships/hyperlink" Target="https://CRAN.R-project.org/package=cartogram" TargetMode="Externa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hyperlink" Target="https://github.com/srkobakian/review" TargetMode="External"/><Relationship Id="rId44" Type="http://schemas.openxmlformats.org/officeDocument/2006/relationships/hyperlink" Target="http://www.ncri.ie/publications/cancer-atlases" TargetMode="External"/><Relationship Id="rId52" Type="http://schemas.openxmlformats.org/officeDocument/2006/relationships/hyperlink" Target="https://CRAN.R-project.org/package=RColorBrewer" TargetMode="External"/><Relationship Id="rId60"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www.bowelcanceraustralia.org/" TargetMode="External"/><Relationship Id="rId22" Type="http://schemas.openxmlformats.org/officeDocument/2006/relationships/image" Target="media/image5.png"/><Relationship Id="rId27" Type="http://schemas.openxmlformats.org/officeDocument/2006/relationships/hyperlink" Target="https://gis.cdc.gov/Cancer/USCS/DataViz.html" TargetMode="External"/><Relationship Id="rId30" Type="http://schemas.openxmlformats.org/officeDocument/2006/relationships/hyperlink" Target="http://www.ehatlas.ca/light-pollution/maps/breast-cancer-mortality" TargetMode="External"/><Relationship Id="rId35" Type="http://schemas.openxmlformats.org/officeDocument/2006/relationships/hyperlink" Target="http://globocan.iarc.fr/Pages/Map.aspx" TargetMode="External"/><Relationship Id="rId43" Type="http://schemas.openxmlformats.org/officeDocument/2006/relationships/hyperlink" Target="https://gco.iarc.fr/today" TargetMode="External"/><Relationship Id="rId48" Type="http://schemas.openxmlformats.org/officeDocument/2006/relationships/hyperlink" Target="https://doi.org/10.1002/sta4.150" TargetMode="External"/><Relationship Id="rId56" Type="http://schemas.openxmlformats.org/officeDocument/2006/relationships/hyperlink" Target="https://CRAN.R-project.org/package=spData" TargetMode="External"/><Relationship Id="rId8" Type="http://schemas.microsoft.com/office/2011/relationships/commentsExtended" Target="commentsExtended.xml"/><Relationship Id="rId51" Type="http://schemas.openxmlformats.org/officeDocument/2006/relationships/hyperlink" Target="https://CRAN.R-project.org/package=tidyvers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8766</Words>
  <Characters>49969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2020-01-09T00:51:00Z</dcterms:created>
  <dcterms:modified xsi:type="dcterms:W3CDTF">2020-03-19T23:38:00Z</dcterms:modified>
</cp:coreProperties>
</file>